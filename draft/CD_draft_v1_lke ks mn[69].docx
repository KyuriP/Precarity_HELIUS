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DF5D78" w14:textId="440907A8" w:rsidR="003A44A5" w:rsidRDefault="00C90932">
      <w:pPr>
        <w:pStyle w:val="Title"/>
      </w:pPr>
      <w:r>
        <w:t>Causal Discovery on Precarity and Depression</w:t>
      </w:r>
      <w:ins w:id="0" w:author="Karien Stronks" w:date="2025-03-17T08:07:00Z">
        <w:r w:rsidR="00482F7D">
          <w:t xml:space="preserve"> </w:t>
        </w:r>
        <w:commentRangeStart w:id="1"/>
        <w:r w:rsidR="00482F7D">
          <w:t>in a multiethnic population</w:t>
        </w:r>
      </w:ins>
      <w:commentRangeEnd w:id="1"/>
      <w:ins w:id="2" w:author="Karien Stronks" w:date="2025-03-17T08:09:00Z">
        <w:r w:rsidR="00482F7D">
          <w:rPr>
            <w:rStyle w:val="CommentReference"/>
            <w:rFonts w:asciiTheme="minorHAnsi" w:eastAsiaTheme="minorHAnsi" w:hAnsiTheme="minorHAnsi" w:cstheme="minorBidi"/>
            <w:spacing w:val="0"/>
            <w:kern w:val="0"/>
          </w:rPr>
          <w:commentReference w:id="1"/>
        </w:r>
      </w:ins>
    </w:p>
    <w:p w14:paraId="11118230" w14:textId="77777777" w:rsidR="003A44A5" w:rsidRDefault="00C90932">
      <w:pPr>
        <w:pStyle w:val="Author"/>
      </w:pPr>
      <w:r>
        <w:t>Kyuri Park</w:t>
      </w:r>
    </w:p>
    <w:p w14:paraId="67BC2AC0" w14:textId="77777777" w:rsidR="003A44A5" w:rsidRDefault="00C90932">
      <w:pPr>
        <w:pStyle w:val="Author"/>
      </w:pPr>
      <w:r>
        <w:t>Leonie K. Elsenburg</w:t>
      </w:r>
    </w:p>
    <w:p w14:paraId="38C0F43F" w14:textId="688D379A" w:rsidR="003A44A5" w:rsidRDefault="00C90932">
      <w:pPr>
        <w:pStyle w:val="Author"/>
      </w:pPr>
      <w:r>
        <w:t>Mary Nicolao</w:t>
      </w:r>
      <w:ins w:id="3" w:author="Karien Stronks" w:date="2025-03-28T14:00:00Z">
        <w:r w:rsidR="00517D34">
          <w:t>u</w:t>
        </w:r>
      </w:ins>
    </w:p>
    <w:p w14:paraId="5D66EF53" w14:textId="77777777" w:rsidR="003A44A5" w:rsidRPr="00214C71" w:rsidRDefault="00C90932">
      <w:pPr>
        <w:pStyle w:val="Author"/>
        <w:rPr>
          <w:lang w:val="nl-NL"/>
          <w:rPrChange w:id="4" w:author="Nicolaou, M. (Mary)" w:date="2025-04-24T09:36:00Z">
            <w:rPr/>
          </w:rPrChange>
        </w:rPr>
      </w:pPr>
      <w:r w:rsidRPr="00214C71">
        <w:rPr>
          <w:lang w:val="nl-NL"/>
          <w:rPrChange w:id="5" w:author="Nicolaou, M. (Mary)" w:date="2025-04-24T09:36:00Z">
            <w:rPr/>
          </w:rPrChange>
        </w:rPr>
        <w:t>Karien Stronks</w:t>
      </w:r>
    </w:p>
    <w:p w14:paraId="50F82635" w14:textId="77777777" w:rsidR="003A44A5" w:rsidRPr="00214C71" w:rsidRDefault="00C90932">
      <w:pPr>
        <w:pStyle w:val="Author"/>
        <w:rPr>
          <w:lang w:val="nl-NL"/>
          <w:rPrChange w:id="6" w:author="Nicolaou, M. (Mary)" w:date="2025-04-24T09:36:00Z">
            <w:rPr/>
          </w:rPrChange>
        </w:rPr>
      </w:pPr>
      <w:r w:rsidRPr="00214C71">
        <w:rPr>
          <w:lang w:val="nl-NL"/>
          <w:rPrChange w:id="7" w:author="Nicolaou, M. (Mary)" w:date="2025-04-24T09:36:00Z">
            <w:rPr/>
          </w:rPrChange>
        </w:rPr>
        <w:t>Vítor V. Vasconcelos</w:t>
      </w:r>
    </w:p>
    <w:p w14:paraId="5ADE9E09" w14:textId="77777777" w:rsidR="003A44A5" w:rsidRPr="00214C71" w:rsidRDefault="00C90932">
      <w:pPr>
        <w:pStyle w:val="Date"/>
        <w:rPr>
          <w:lang w:val="nl-NL"/>
          <w:rPrChange w:id="8" w:author="Nicolaou, M. (Mary)" w:date="2025-04-24T09:36:00Z">
            <w:rPr/>
          </w:rPrChange>
        </w:rPr>
      </w:pPr>
      <w:r w:rsidRPr="00214C71">
        <w:rPr>
          <w:lang w:val="nl-NL"/>
          <w:rPrChange w:id="9" w:author="Nicolaou, M. (Mary)" w:date="2025-04-24T09:36:00Z">
            <w:rPr/>
          </w:rPrChange>
        </w:rPr>
        <w:t>2024-12-11</w:t>
      </w:r>
    </w:p>
    <w:p w14:paraId="2961B6DB" w14:textId="77777777" w:rsidR="003A44A5" w:rsidRDefault="00C90932">
      <w:pPr>
        <w:pStyle w:val="AbstractTitle"/>
      </w:pPr>
      <w:r>
        <w:t>Abstract</w:t>
      </w:r>
    </w:p>
    <w:p w14:paraId="24B0C581" w14:textId="436C6DB2" w:rsidR="003A44A5" w:rsidRDefault="00C90932">
      <w:pPr>
        <w:pStyle w:val="Abstract"/>
      </w:pPr>
      <w:r>
        <w:t>Understanding the causal mechanisms linking precari</w:t>
      </w:r>
      <w:r w:rsidR="00386B89">
        <w:t xml:space="preserve">ousness </w:t>
      </w:r>
      <w:r>
        <w:t xml:space="preserve">and depression is critical for developing effective interventions. This study utilizes </w:t>
      </w:r>
      <w:r w:rsidR="00386B89">
        <w:t xml:space="preserve">data from </w:t>
      </w:r>
      <w:r>
        <w:t xml:space="preserve">the HELIUS </w:t>
      </w:r>
      <w:commentRangeStart w:id="10"/>
      <w:r w:rsidR="00386B89">
        <w:t xml:space="preserve">cohort </w:t>
      </w:r>
      <w:commentRangeEnd w:id="10"/>
      <w:r w:rsidR="00482F7D">
        <w:rPr>
          <w:rStyle w:val="CommentReference"/>
        </w:rPr>
        <w:commentReference w:id="10"/>
      </w:r>
      <w:r w:rsidR="00386B89">
        <w:t xml:space="preserve">study </w:t>
      </w:r>
      <w:r>
        <w:t xml:space="preserve">to explore these relationships using advanced causal discovery methods. By applying algorithms such as FCI, and CCI, and combining traditional Gaussian CI tests with non-parametric approaches like RCoT, we investigate how </w:t>
      </w:r>
      <w:r w:rsidR="00386B89">
        <w:t xml:space="preserve">different indicators of </w:t>
      </w:r>
      <w:r>
        <w:t>precari</w:t>
      </w:r>
      <w:r w:rsidR="00386B89">
        <w:t>ousness</w:t>
      </w:r>
      <w:r>
        <w:t>—including</w:t>
      </w:r>
      <w:r w:rsidR="00386B89">
        <w:t xml:space="preserve"> related to</w:t>
      </w:r>
      <w:r>
        <w:t xml:space="preserve"> employment, social</w:t>
      </w:r>
      <w:r w:rsidR="00386B89">
        <w:t xml:space="preserve"> relations</w:t>
      </w:r>
      <w:r w:rsidR="00386B89" w:rsidRPr="00386B89">
        <w:t xml:space="preserve"> </w:t>
      </w:r>
      <w:r w:rsidR="00386B89">
        <w:t>and relational stress</w:t>
      </w:r>
      <w:r>
        <w:t>, financial</w:t>
      </w:r>
      <w:r w:rsidR="00386B89">
        <w:t xml:space="preserve"> situation</w:t>
      </w:r>
      <w:r>
        <w:t xml:space="preserve">, </w:t>
      </w:r>
      <w:r w:rsidR="00386B89">
        <w:t xml:space="preserve">and </w:t>
      </w:r>
      <w:r>
        <w:t>housing—affect depress</w:t>
      </w:r>
      <w:r w:rsidR="00386B89">
        <w:t>ed mood</w:t>
      </w:r>
      <w:r>
        <w:t>, both as a sum score and at the individual symptom level. Our findings reveal that relational stress consistently emerges as a potential causal factor for depression, while symptoms such as sleep disturbances, guilt, and anhedonia are particularly sensitive to external stressors, acting as potential early warning signals or intervention points for prevention. Moreover, the results highlight complexities in the data, including the influence of latent confounders and the challenges of capturing cyclic relationships. Despite some limitations, such as unresolved ambiguities in causal directions and challenges with mixed data distributions, this study demonstrates the utility of causal discovery tools in disentangling the intricate interplay between social and mental health dynamics. By mapping these causal structures into computational models, future research can simulate intervention effects, providing actionable insights to mitigate the impact of precari</w:t>
      </w:r>
      <w:r w:rsidR="00386B89">
        <w:t>ousness</w:t>
      </w:r>
      <w:r>
        <w:t xml:space="preserve"> on mental health. This study serves as a foundational effort, offering both methodological advancements and practical implications for addressing depression at a population level.</w:t>
      </w:r>
    </w:p>
    <w:p w14:paraId="2C95A674" w14:textId="77777777" w:rsidR="003A44A5" w:rsidRDefault="00C90932">
      <w:pPr>
        <w:pStyle w:val="Heading1"/>
      </w:pPr>
      <w:bookmarkStart w:id="11" w:name="introduction"/>
      <w:r>
        <w:t>1. Introduction</w:t>
      </w:r>
    </w:p>
    <w:p w14:paraId="041F79A6" w14:textId="523DB127" w:rsidR="003A44A5" w:rsidRDefault="00C90932">
      <w:pPr>
        <w:pStyle w:val="FirstParagraph"/>
      </w:pPr>
      <w:r>
        <w:t xml:space="preserve">Mental health problems </w:t>
      </w:r>
      <w:del w:id="12" w:author="Leonie K. Elsenburg" w:date="2025-03-10T10:15:00Z">
        <w:r w:rsidDel="00D413EB">
          <w:delText xml:space="preserve">in urban areas </w:delText>
        </w:r>
      </w:del>
      <w:del w:id="13" w:author="Leonie K. Elsenburg" w:date="2025-03-10T11:24:00Z">
        <w:r w:rsidDel="00A91C5A">
          <w:delText>have been reported to be on the rise</w:delText>
        </w:r>
      </w:del>
      <w:ins w:id="14" w:author="Leonie K. Elsenburg" w:date="2025-03-10T11:24:00Z">
        <w:r w:rsidR="00A91C5A">
          <w:t>are a major public h</w:t>
        </w:r>
      </w:ins>
      <w:ins w:id="15" w:author="Leonie K. Elsenburg" w:date="2025-03-10T11:25:00Z">
        <w:r w:rsidR="00A91C5A">
          <w:t>ealth problem</w:t>
        </w:r>
      </w:ins>
      <w:ins w:id="16" w:author="Leonie K. Elsenburg" w:date="2025-03-10T11:27:00Z">
        <w:r w:rsidR="009C0B32">
          <w:t>, particularly in urban areas (</w:t>
        </w:r>
        <w:r w:rsidR="009C0B32">
          <w:fldChar w:fldCharType="begin"/>
        </w:r>
        <w:r w:rsidR="009C0B32">
          <w:instrText>HYPERLINK "https://www.who.int/news-room/fact-sheets/detail/mental-disorders"</w:instrText>
        </w:r>
        <w:r w:rsidR="009C0B32">
          <w:fldChar w:fldCharType="separate"/>
        </w:r>
        <w:r w:rsidR="009C0B32" w:rsidRPr="007E37BB">
          <w:rPr>
            <w:rStyle w:val="Hyperlink"/>
          </w:rPr>
          <w:t>WHO, 2022</w:t>
        </w:r>
        <w:r w:rsidR="009C0B32">
          <w:fldChar w:fldCharType="end"/>
        </w:r>
        <w:r w:rsidR="009C0B32">
          <w:t xml:space="preserve">; </w:t>
        </w:r>
      </w:ins>
      <w:ins w:id="17" w:author="Leonie K. Elsenburg" w:date="2025-03-10T11:28:00Z">
        <w:r w:rsidR="009C0B32">
          <w:fldChar w:fldCharType="begin"/>
        </w:r>
        <w:r w:rsidR="009C0B32">
          <w:instrText>HYPERLINK "https://pmc.ncbi.nlm.nih.gov/articles/PMC5374256/pdf/Dtsch_Arztebl_Int-114-0121.pdf"</w:instrText>
        </w:r>
        <w:r w:rsidR="009C0B32">
          <w:fldChar w:fldCharType="separate"/>
        </w:r>
        <w:r w:rsidR="009C0B32" w:rsidRPr="009C0B32">
          <w:rPr>
            <w:rStyle w:val="Hyperlink"/>
          </w:rPr>
          <w:t>Gruebner et al., 2017</w:t>
        </w:r>
        <w:r w:rsidR="009C0B32">
          <w:fldChar w:fldCharType="end"/>
        </w:r>
      </w:ins>
      <w:ins w:id="18" w:author="Leonie K. Elsenburg" w:date="2025-03-10T11:27:00Z">
        <w:r w:rsidR="009C0B32">
          <w:t>)</w:t>
        </w:r>
      </w:ins>
      <w:r>
        <w:t xml:space="preserve">. </w:t>
      </w:r>
      <w:ins w:id="19" w:author="Leonie K. Elsenburg" w:date="2025-03-10T11:28:00Z">
        <w:r w:rsidR="00E8657C">
          <w:t>In 2019</w:t>
        </w:r>
      </w:ins>
      <w:ins w:id="20" w:author="Leonie K. Elsenburg" w:date="2025-03-10T10:17:00Z">
        <w:r w:rsidR="00B724F8">
          <w:t xml:space="preserve">, </w:t>
        </w:r>
      </w:ins>
      <w:ins w:id="21" w:author="Leonie K. Elsenburg" w:date="2025-03-10T11:08:00Z">
        <w:r w:rsidR="005D5AD8">
          <w:t xml:space="preserve">1 in 8 individuals were living with a mental health disorder </w:t>
        </w:r>
      </w:ins>
      <w:ins w:id="22" w:author="Leonie K. Elsenburg" w:date="2025-03-10T11:28:00Z">
        <w:r w:rsidR="00E8657C">
          <w:t>globally</w:t>
        </w:r>
      </w:ins>
      <w:ins w:id="23" w:author="Leonie K. Elsenburg" w:date="2025-03-10T11:08:00Z">
        <w:r w:rsidR="005D5AD8">
          <w:t xml:space="preserve"> and</w:t>
        </w:r>
      </w:ins>
      <w:ins w:id="24" w:author="Leonie K. Elsenburg" w:date="2025-03-10T11:07:00Z">
        <w:r w:rsidR="005D5AD8">
          <w:t xml:space="preserve"> </w:t>
        </w:r>
      </w:ins>
      <w:ins w:id="25" w:author="Leonie K. Elsenburg" w:date="2025-03-10T11:35:00Z">
        <w:r w:rsidR="00C86EA3">
          <w:t xml:space="preserve">the highest rate of disability-adjusted life years (DALYs) due to mental and addictive disorders were found in </w:t>
        </w:r>
      </w:ins>
      <w:ins w:id="26" w:author="Leonie K. Elsenburg" w:date="2025-03-10T10:17:00Z">
        <w:r w:rsidR="00B724F8">
          <w:t>the economically</w:t>
        </w:r>
      </w:ins>
      <w:ins w:id="27" w:author="Leonie K. Elsenburg" w:date="2025-03-10T10:16:00Z">
        <w:r w:rsidR="00B724F8">
          <w:t xml:space="preserve"> most wealthy countries</w:t>
        </w:r>
      </w:ins>
      <w:ins w:id="28" w:author="Leonie K. Elsenburg" w:date="2025-03-10T10:18:00Z">
        <w:r w:rsidR="00B724F8">
          <w:t>, such as countries in Northern Europe, North America</w:t>
        </w:r>
      </w:ins>
      <w:ins w:id="29" w:author="Leonie K. Elsenburg" w:date="2025-03-10T10:40:00Z">
        <w:r w:rsidR="00B039A6">
          <w:t xml:space="preserve"> and </w:t>
        </w:r>
      </w:ins>
      <w:ins w:id="30" w:author="Leonie K. Elsenburg" w:date="2025-03-10T10:18:00Z">
        <w:r w:rsidR="00B724F8">
          <w:t>Australia</w:t>
        </w:r>
      </w:ins>
      <w:ins w:id="31" w:author="Leonie K. Elsenburg" w:date="2025-03-10T11:35:00Z">
        <w:r w:rsidR="00C86EA3">
          <w:t xml:space="preserve"> </w:t>
        </w:r>
      </w:ins>
      <w:ins w:id="32" w:author="Leonie K. Elsenburg" w:date="2025-03-10T10:17:00Z">
        <w:r w:rsidR="00B724F8">
          <w:t>(</w:t>
        </w:r>
      </w:ins>
      <w:bookmarkStart w:id="33" w:name="_Hlk192498467"/>
      <w:ins w:id="34" w:author="Leonie K. Elsenburg" w:date="2025-03-10T11:10:00Z">
        <w:r w:rsidR="007E37BB">
          <w:fldChar w:fldCharType="begin"/>
        </w:r>
        <w:r w:rsidR="007E37BB">
          <w:instrText>HYPERLINK "https://www.who.int/news-room/fact-sheets/detail/mental-disorders"</w:instrText>
        </w:r>
        <w:r w:rsidR="007E37BB">
          <w:fldChar w:fldCharType="separate"/>
        </w:r>
        <w:r w:rsidR="005D5AD8" w:rsidRPr="007E37BB">
          <w:rPr>
            <w:rStyle w:val="Hyperlink"/>
          </w:rPr>
          <w:t>WHO, 2022</w:t>
        </w:r>
        <w:r w:rsidR="007E37BB">
          <w:fldChar w:fldCharType="end"/>
        </w:r>
      </w:ins>
      <w:bookmarkEnd w:id="33"/>
      <w:ins w:id="35" w:author="Leonie K. Elsenburg" w:date="2025-03-10T11:07:00Z">
        <w:r w:rsidR="005D5AD8">
          <w:t xml:space="preserve">; </w:t>
        </w:r>
      </w:ins>
      <w:ins w:id="36" w:author="Leonie K. Elsenburg" w:date="2025-03-10T11:10:00Z">
        <w:r w:rsidR="007E37BB">
          <w:fldChar w:fldCharType="begin"/>
        </w:r>
        <w:r w:rsidR="007E37BB">
          <w:instrText>HYPERLINK "https://link.springer.com/article/10.1007/s11920-019-0997-0"</w:instrText>
        </w:r>
        <w:r w:rsidR="007E37BB">
          <w:fldChar w:fldCharType="separate"/>
        </w:r>
        <w:r w:rsidR="00B724F8" w:rsidRPr="007E37BB">
          <w:rPr>
            <w:rStyle w:val="Hyperlink"/>
          </w:rPr>
          <w:t>Rehm et al., 2019</w:t>
        </w:r>
        <w:r w:rsidR="007E37BB">
          <w:fldChar w:fldCharType="end"/>
        </w:r>
      </w:ins>
      <w:ins w:id="37" w:author="Leonie K. Elsenburg" w:date="2025-03-10T10:18:00Z">
        <w:r w:rsidR="00B724F8">
          <w:t>)</w:t>
        </w:r>
      </w:ins>
      <w:ins w:id="38" w:author="Leonie K. Elsenburg" w:date="2025-03-10T10:16:00Z">
        <w:r w:rsidR="00B724F8">
          <w:t xml:space="preserve">, </w:t>
        </w:r>
      </w:ins>
      <w:r>
        <w:t>Governments have been attempting to intervene, but the complexity of mental health systems</w:t>
      </w:r>
      <w:ins w:id="39" w:author="Leonie K. Elsenburg" w:date="2025-03-10T11:45:00Z">
        <w:r w:rsidR="00BC4123">
          <w:t>, as well urban environment</w:t>
        </w:r>
      </w:ins>
      <w:ins w:id="40" w:author="Leonie K. Elsenburg" w:date="2025-03-10T17:23:00Z">
        <w:r w:rsidR="00FD0219">
          <w:t>s</w:t>
        </w:r>
      </w:ins>
      <w:ins w:id="41" w:author="Leonie K. Elsenburg" w:date="2025-03-10T11:45:00Z">
        <w:r w:rsidR="00BC4123">
          <w:t>,</w:t>
        </w:r>
      </w:ins>
      <w:r>
        <w:t xml:space="preserve"> presents significant challenges in</w:t>
      </w:r>
      <w:ins w:id="42" w:author="Leonie K. Elsenburg" w:date="2025-03-10T10:41:00Z">
        <w:r w:rsidR="00B039A6" w:rsidRPr="00B039A6">
          <w:t xml:space="preserve"> </w:t>
        </w:r>
        <w:r w:rsidR="00B039A6">
          <w:t>understanding the underlying mechanisms driving these issues</w:t>
        </w:r>
      </w:ins>
      <w:del w:id="43" w:author="Leonie K. Elsenburg" w:date="2025-03-10T10:41:00Z">
        <w:r w:rsidDel="00B039A6">
          <w:delText xml:space="preserve"> planning effective interventions</w:delText>
        </w:r>
      </w:del>
      <w:r>
        <w:t xml:space="preserve">, let alone </w:t>
      </w:r>
      <w:ins w:id="44" w:author="Leonie K. Elsenburg" w:date="2025-03-10T10:41:00Z">
        <w:r w:rsidR="00B039A6">
          <w:t>planning effective interventions</w:t>
        </w:r>
      </w:ins>
      <w:ins w:id="45" w:author="Leonie K. Elsenburg" w:date="2025-03-10T11:11:00Z">
        <w:r w:rsidR="007E37BB">
          <w:t xml:space="preserve"> (Van der Wal et al., 2021)</w:t>
        </w:r>
      </w:ins>
      <w:del w:id="46" w:author="Leonie K. Elsenburg" w:date="2025-03-10T10:41:00Z">
        <w:r w:rsidDel="00B039A6">
          <w:delText>understanding the underlying mechanisms driving these issues</w:delText>
        </w:r>
      </w:del>
      <w:r>
        <w:t>.</w:t>
      </w:r>
      <w:r w:rsidR="00D413EB">
        <w:t xml:space="preserve"> </w:t>
      </w:r>
    </w:p>
    <w:p w14:paraId="468A900C" w14:textId="4901A92B" w:rsidR="003A44A5" w:rsidRDefault="00C90932">
      <w:pPr>
        <w:pStyle w:val="BodyText"/>
      </w:pPr>
      <w:r>
        <w:lastRenderedPageBreak/>
        <w:t xml:space="preserve">Research has aimed to identify underlying factors contributing to mental health problems. </w:t>
      </w:r>
      <w:ins w:id="47" w:author="Leonie K. Elsenburg" w:date="2025-03-10T10:39:00Z">
        <w:r w:rsidR="00B039A6">
          <w:t>While global patterns show that the richest countries report the highest DALYs due to mental and addictive disorders, income inequality is related to higher DALY rates within countries (</w:t>
        </w:r>
      </w:ins>
      <w:ins w:id="48" w:author="Leonie K. Elsenburg" w:date="2025-03-10T11:36:00Z">
        <w:r w:rsidR="00152A5A">
          <w:fldChar w:fldCharType="begin"/>
        </w:r>
        <w:r w:rsidR="00152A5A">
          <w:instrText>HYPERLINK "https://link.springer.com/article/10.1007/s11920-019-0997-0"</w:instrText>
        </w:r>
        <w:r w:rsidR="00152A5A">
          <w:fldChar w:fldCharType="separate"/>
        </w:r>
        <w:r w:rsidR="00152A5A" w:rsidRPr="007E37BB">
          <w:rPr>
            <w:rStyle w:val="Hyperlink"/>
          </w:rPr>
          <w:t>Rehm et al., 2019</w:t>
        </w:r>
        <w:r w:rsidR="00152A5A">
          <w:fldChar w:fldCharType="end"/>
        </w:r>
      </w:ins>
      <w:ins w:id="49" w:author="Leonie K. Elsenburg" w:date="2025-03-10T10:39:00Z">
        <w:r w:rsidR="00B039A6">
          <w:t>)</w:t>
        </w:r>
      </w:ins>
      <w:ins w:id="50" w:author="Nicolaou, M. (Mary)" w:date="2025-04-24T10:13:00Z">
        <w:r w:rsidR="00ED0DCF">
          <w:t xml:space="preserve">, </w:t>
        </w:r>
        <w:r w:rsidR="00ED0DCF" w:rsidRPr="00ED0DCF">
          <w:t>implying that we need to consider factors beyond individual-level vulnerability to poor mental health</w:t>
        </w:r>
      </w:ins>
      <w:ins w:id="51" w:author="Leonie K. Elsenburg" w:date="2025-03-10T10:39:00Z">
        <w:r w:rsidR="00B039A6">
          <w:t xml:space="preserve">. </w:t>
        </w:r>
      </w:ins>
      <w:ins w:id="52" w:author="Nicolaou, M. (Mary)" w:date="2025-04-24T10:13:00Z">
        <w:r w:rsidR="00ED0DCF">
          <w:t xml:space="preserve">For example, </w:t>
        </w:r>
      </w:ins>
      <w:ins w:id="53" w:author="Nicolaou, M. (Mary)" w:date="2025-04-24T10:18:00Z">
        <w:r w:rsidR="00017B55">
          <w:t xml:space="preserve"> alongside</w:t>
        </w:r>
      </w:ins>
      <w:ins w:id="54" w:author="Leonie K. Elsenburg" w:date="2025-03-10T10:22:00Z">
        <w:r w:rsidR="00B724F8">
          <w:t xml:space="preserve"> </w:t>
        </w:r>
        <w:del w:id="55" w:author="Nicolaou, M. (Mary)" w:date="2025-04-24T10:18:00Z">
          <w:r w:rsidR="00B724F8" w:rsidDel="00017B55">
            <w:delText xml:space="preserve">to </w:delText>
          </w:r>
        </w:del>
        <w:r w:rsidR="00B724F8">
          <w:t>income inequalities, working condition</w:t>
        </w:r>
      </w:ins>
      <w:ins w:id="56" w:author="Leonie K. Elsenburg" w:date="2025-03-10T10:38:00Z">
        <w:r w:rsidR="00B039A6">
          <w:t>s</w:t>
        </w:r>
      </w:ins>
      <w:ins w:id="57" w:author="Leonie K. Elsenburg" w:date="2025-03-10T10:40:00Z">
        <w:r w:rsidR="00B039A6">
          <w:t xml:space="preserve"> or employment-related factors</w:t>
        </w:r>
      </w:ins>
      <w:ins w:id="58" w:author="Leonie K. Elsenburg" w:date="2025-03-10T10:38:00Z">
        <w:r w:rsidR="00B039A6">
          <w:t xml:space="preserve">, such as </w:t>
        </w:r>
      </w:ins>
      <w:ins w:id="59" w:author="Leonie K. Elsenburg" w:date="2025-03-10T10:40:00Z">
        <w:r w:rsidR="00B039A6">
          <w:t xml:space="preserve">job insecurity or </w:t>
        </w:r>
      </w:ins>
      <w:ins w:id="60" w:author="Leonie K. Elsenburg" w:date="2025-03-10T10:38:00Z">
        <w:r w:rsidR="00B039A6">
          <w:t>precarious employment</w:t>
        </w:r>
      </w:ins>
      <w:ins w:id="61" w:author="Leonie K. Elsenburg" w:date="2025-03-10T10:22:00Z">
        <w:r w:rsidR="00B724F8">
          <w:t>,</w:t>
        </w:r>
        <w:del w:id="62" w:author="Nicolaou, M. (Mary)" w:date="2025-04-24T10:18:00Z">
          <w:r w:rsidR="00B724F8" w:rsidDel="00017B55">
            <w:delText xml:space="preserve"> </w:delText>
          </w:r>
        </w:del>
      </w:ins>
      <w:ins w:id="63" w:author="Leonie K. Elsenburg" w:date="2025-03-10T10:40:00Z">
        <w:del w:id="64" w:author="Nicolaou, M. (Mary)" w:date="2025-04-24T10:18:00Z">
          <w:r w:rsidR="00B039A6" w:rsidDel="00017B55">
            <w:delText>and</w:delText>
          </w:r>
        </w:del>
        <w:r w:rsidR="00B039A6">
          <w:t xml:space="preserve"> </w:t>
        </w:r>
      </w:ins>
      <w:ins w:id="65" w:author="Leonie K. Elsenburg" w:date="2025-03-10T10:22:00Z">
        <w:r w:rsidR="00B724F8">
          <w:t xml:space="preserve">housing </w:t>
        </w:r>
      </w:ins>
      <w:ins w:id="66" w:author="Leonie K. Elsenburg" w:date="2025-03-10T11:40:00Z">
        <w:r w:rsidR="00BC4123">
          <w:t>problems</w:t>
        </w:r>
      </w:ins>
      <w:ins w:id="67" w:author="Leonie K. Elsenburg" w:date="2025-03-10T10:22:00Z">
        <w:r w:rsidR="00B724F8">
          <w:t xml:space="preserve"> </w:t>
        </w:r>
      </w:ins>
      <w:ins w:id="68" w:author="Nicolaou, M. (Mary)" w:date="2025-04-24T10:20:00Z">
        <w:r w:rsidR="00017B55">
          <w:t xml:space="preserve"> and a host of other social determinants can </w:t>
        </w:r>
      </w:ins>
      <w:ins w:id="69" w:author="Nicolaou, M. (Mary)" w:date="2025-04-24T10:21:00Z">
        <w:r w:rsidR="00017B55">
          <w:t xml:space="preserve">increase risk of </w:t>
        </w:r>
      </w:ins>
      <w:ins w:id="70" w:author="Leonie K. Elsenburg" w:date="2025-03-10T10:22:00Z">
        <w:del w:id="71" w:author="Nicolaou, M. (Mary)" w:date="2025-04-24T10:18:00Z">
          <w:r w:rsidR="00B724F8" w:rsidDel="00017B55">
            <w:delText xml:space="preserve"> </w:delText>
          </w:r>
        </w:del>
      </w:ins>
      <w:commentRangeStart w:id="72"/>
      <w:ins w:id="73" w:author="Leonie K. Elsenburg" w:date="2025-03-10T10:23:00Z">
        <w:r w:rsidR="00B724F8">
          <w:t xml:space="preserve">mental health issues </w:t>
        </w:r>
      </w:ins>
      <w:commentRangeEnd w:id="72"/>
      <w:r w:rsidR="00214C71">
        <w:rPr>
          <w:rStyle w:val="CommentReference"/>
        </w:rPr>
        <w:commentReference w:id="72"/>
      </w:r>
      <w:ins w:id="74" w:author="Leonie K. Elsenburg" w:date="2025-03-10T10:23:00Z">
        <w:r w:rsidR="00B724F8">
          <w:t>(</w:t>
        </w:r>
      </w:ins>
      <w:ins w:id="75" w:author="Leonie K. Elsenburg" w:date="2025-03-10T11:43:00Z">
        <w:r w:rsidR="00BC4123">
          <w:fldChar w:fldCharType="begin"/>
        </w:r>
        <w:r w:rsidR="00BC4123">
          <w:instrText>HYPERLINK "https://www.sjweh.fi/article/3797"</w:instrText>
        </w:r>
        <w:r w:rsidR="00BC4123">
          <w:fldChar w:fldCharType="separate"/>
        </w:r>
        <w:r w:rsidR="00BC4123" w:rsidRPr="00BC4123">
          <w:rPr>
            <w:rStyle w:val="Hyperlink"/>
          </w:rPr>
          <w:t>Ronnblad et al, 2019</w:t>
        </w:r>
        <w:r w:rsidR="00BC4123">
          <w:fldChar w:fldCharType="end"/>
        </w:r>
      </w:ins>
      <w:ins w:id="76" w:author="Leonie K. Elsenburg" w:date="2025-03-10T11:03:00Z">
        <w:r w:rsidR="005965BD">
          <w:t xml:space="preserve">; </w:t>
        </w:r>
      </w:ins>
      <w:ins w:id="77" w:author="Leonie K. Elsenburg" w:date="2025-03-10T12:04:00Z">
        <w:r w:rsidR="00D84105">
          <w:fldChar w:fldCharType="begin"/>
        </w:r>
        <w:r w:rsidR="00D84105">
          <w:instrText>HYPERLINK "https://www.thelancet.com/journals/lancet/article/PIIS0140-6736(23)00869-3/fulltext"</w:instrText>
        </w:r>
        <w:r w:rsidR="00D84105">
          <w:fldChar w:fldCharType="separate"/>
        </w:r>
        <w:r w:rsidR="00D84105" w:rsidRPr="00D84105">
          <w:rPr>
            <w:rStyle w:val="Hyperlink"/>
          </w:rPr>
          <w:t>Rugulies et al., 2023</w:t>
        </w:r>
        <w:r w:rsidR="00D84105">
          <w:fldChar w:fldCharType="end"/>
        </w:r>
        <w:r w:rsidR="00D84105">
          <w:t xml:space="preserve">; </w:t>
        </w:r>
      </w:ins>
      <w:ins w:id="78" w:author="Leonie K. Elsenburg" w:date="2025-03-10T11:41:00Z">
        <w:r w:rsidR="00BC4123">
          <w:fldChar w:fldCharType="begin"/>
        </w:r>
      </w:ins>
      <w:ins w:id="79" w:author="Leonie K. Elsenburg" w:date="2025-03-10T11:44:00Z">
        <w:r w:rsidR="00BC4123">
          <w:instrText>HYPERLINK "https://www.sciencedirect.com/science/article/pii/S0091743517303419?via%3Dihub"</w:instrText>
        </w:r>
      </w:ins>
      <w:ins w:id="80" w:author="Leonie K. Elsenburg" w:date="2025-03-10T11:41:00Z">
        <w:r w:rsidR="00BC4123">
          <w:fldChar w:fldCharType="separate"/>
        </w:r>
        <w:r w:rsidR="00BC4123" w:rsidRPr="00BC4123">
          <w:rPr>
            <w:rStyle w:val="Hyperlink"/>
          </w:rPr>
          <w:t>Pevalin et al., 2017</w:t>
        </w:r>
        <w:r w:rsidR="00BC4123">
          <w:fldChar w:fldCharType="end"/>
        </w:r>
      </w:ins>
      <w:ins w:id="81" w:author="Leonie K. Elsenburg" w:date="2025-03-10T10:38:00Z">
        <w:r w:rsidR="00B039A6">
          <w:t>)</w:t>
        </w:r>
      </w:ins>
      <w:ins w:id="82" w:author="Nicolaou, M. (Mary)" w:date="2025-04-24T10:21:00Z">
        <w:r w:rsidR="00017B55">
          <w:t xml:space="preserve"> </w:t>
        </w:r>
      </w:ins>
      <w:ins w:id="83" w:author="Leonie K. Elsenburg" w:date="2025-03-10T10:38:00Z">
        <w:del w:id="84" w:author="Nicolaou, M. (Mary)" w:date="2025-04-24T10:21:00Z">
          <w:r w:rsidR="00B039A6" w:rsidDel="00017B55">
            <w:delText>.</w:delText>
          </w:r>
        </w:del>
      </w:ins>
      <w:ins w:id="85" w:author="Leonie K. Elsenburg" w:date="2025-03-10T10:23:00Z">
        <w:del w:id="86" w:author="Nicolaou, M. (Mary)" w:date="2025-04-24T10:17:00Z">
          <w:r w:rsidR="00B724F8" w:rsidDel="00017B55">
            <w:delText xml:space="preserve"> </w:delText>
          </w:r>
        </w:del>
      </w:ins>
      <w:ins w:id="87" w:author="Nicolaou, M. (Mary)" w:date="2025-04-24T10:16:00Z">
        <w:r w:rsidR="00ED0DCF" w:rsidRPr="00ED0DCF">
          <w:t xml:space="preserve"> (</w:t>
        </w:r>
        <w:r w:rsidR="00ED0DCF" w:rsidRPr="00ED0DCF">
          <w:fldChar w:fldCharType="begin"/>
        </w:r>
        <w:r w:rsidR="00ED0DCF" w:rsidRPr="00ED0DCF">
          <w:instrText>HYPERLINK "https://www.cambridge.org/core/journals/psychological-medicine/article/effect-of-neighbourhood-deprivation-and-social-cohesion-on-mental-health-inequality-a-multilevel-populationbased-longitudinal-study/718B4A56CABD263BAC6CC4779E934EE9"</w:instrText>
        </w:r>
        <w:r w:rsidR="00ED0DCF" w:rsidRPr="00ED0DCF">
          <w:fldChar w:fldCharType="separate"/>
        </w:r>
        <w:r w:rsidR="00ED0DCF" w:rsidRPr="00ED0DCF">
          <w:rPr>
            <w:rStyle w:val="Hyperlink"/>
          </w:rPr>
          <w:t>Fone et al., 2014</w:t>
        </w:r>
        <w:r w:rsidR="00ED0DCF" w:rsidRPr="00ED0DCF">
          <w:fldChar w:fldCharType="end"/>
        </w:r>
        <w:r w:rsidR="00ED0DCF" w:rsidRPr="00ED0DCF">
          <w:t xml:space="preserve">). </w:t>
        </w:r>
      </w:ins>
      <w:r w:rsidR="00386B89">
        <w:t xml:space="preserve">Recent research looked into the association between indicators of precariousness in various dimensions of life, indicating a high level of uncertainty and instability in people’s lives, such as </w:t>
      </w:r>
      <w:r>
        <w:t xml:space="preserve">factors </w:t>
      </w:r>
      <w:r w:rsidR="00BE7C05">
        <w:t>related to</w:t>
      </w:r>
      <w:r>
        <w:t xml:space="preserve"> employment, social </w:t>
      </w:r>
      <w:r w:rsidR="00BE7C05">
        <w:t>relations</w:t>
      </w:r>
      <w:r>
        <w:t>, financ</w:t>
      </w:r>
      <w:r w:rsidR="00BE7C05">
        <w:t>es</w:t>
      </w:r>
      <w:r>
        <w:t>, housing, and cultur</w:t>
      </w:r>
      <w:r w:rsidR="00BE7C05">
        <w:t>e</w:t>
      </w:r>
      <w:r w:rsidR="005E2BCD">
        <w:t xml:space="preserve"> (ref </w:t>
      </w:r>
      <w:commentRangeStart w:id="88"/>
      <w:r w:rsidR="005E2BCD">
        <w:t>Leonie’s paper</w:t>
      </w:r>
      <w:commentRangeEnd w:id="88"/>
      <w:r w:rsidR="00214C71">
        <w:rPr>
          <w:rStyle w:val="CommentReference"/>
        </w:rPr>
        <w:commentReference w:id="88"/>
      </w:r>
      <w:r w:rsidR="005E2BCD">
        <w:t>)</w:t>
      </w:r>
      <w:r>
        <w:t>. This comprehensive perspective on precari</w:t>
      </w:r>
      <w:r w:rsidR="00BE7C05">
        <w:t>ousness</w:t>
      </w:r>
      <w:r>
        <w:t xml:space="preserve"> help</w:t>
      </w:r>
      <w:r w:rsidR="00BE7C05">
        <w:t>ed</w:t>
      </w:r>
      <w:r>
        <w:t xml:space="preserve"> to highlight how different aspects of life may be interconnected. While this research has advanced our understanding of the complex interplay between </w:t>
      </w:r>
      <w:r w:rsidR="00BE7C05">
        <w:t xml:space="preserve">indicators of </w:t>
      </w:r>
      <w:r>
        <w:t xml:space="preserve">precariousness </w:t>
      </w:r>
      <w:r w:rsidR="00BE7C05">
        <w:t>and mental health</w:t>
      </w:r>
      <w:r>
        <w:t xml:space="preserve">, a key question remains unanswered: how do these factors influence mental health? </w:t>
      </w:r>
      <w:ins w:id="89" w:author="Leonie K. Elsenburg" w:date="2025-03-10T11:03:00Z">
        <w:r w:rsidR="005965BD">
          <w:t>Causality on most of these associations is still debated (</w:t>
        </w:r>
      </w:ins>
      <w:ins w:id="90" w:author="Leonie K. Elsenburg" w:date="2025-03-10T12:05:00Z">
        <w:r w:rsidR="00FB6F84">
          <w:fldChar w:fldCharType="begin"/>
        </w:r>
        <w:r w:rsidR="00FB6F84">
          <w:instrText>HYPERLINK "https://www.thelancet.com/journals/lancet/article/PIIS0140-6736(23)00869-3/fulltext"</w:instrText>
        </w:r>
        <w:r w:rsidR="00FB6F84">
          <w:fldChar w:fldCharType="separate"/>
        </w:r>
        <w:r w:rsidR="005965BD" w:rsidRPr="00FB6F84">
          <w:rPr>
            <w:rStyle w:val="Hyperlink"/>
          </w:rPr>
          <w:t>Rugulies et al., 2023</w:t>
        </w:r>
        <w:r w:rsidR="00FB6F84">
          <w:fldChar w:fldCharType="end"/>
        </w:r>
      </w:ins>
      <w:ins w:id="91" w:author="Leonie K. Elsenburg" w:date="2025-03-10T11:03:00Z">
        <w:r w:rsidR="005965BD">
          <w:t>)</w:t>
        </w:r>
      </w:ins>
      <w:ins w:id="92" w:author="Leonie K. Elsenburg" w:date="2025-03-10T12:05:00Z">
        <w:r w:rsidR="00FB6F84">
          <w:t>.</w:t>
        </w:r>
      </w:ins>
      <w:ins w:id="93" w:author="Leonie K. Elsenburg" w:date="2025-03-10T11:03:00Z">
        <w:r w:rsidR="005965BD">
          <w:t xml:space="preserve"> </w:t>
        </w:r>
      </w:ins>
      <w:r>
        <w:t xml:space="preserve">Specifically, </w:t>
      </w:r>
      <w:del w:id="94" w:author="Nicolaou, M. (Mary)" w:date="2025-04-24T10:23:00Z">
        <w:r w:rsidDel="00017B55">
          <w:delText>the lack of</w:delText>
        </w:r>
      </w:del>
      <w:ins w:id="95" w:author="Nicolaou, M. (Mary)" w:date="2025-04-24T10:23:00Z">
        <w:r w:rsidR="00017B55">
          <w:t>limited evidence of</w:t>
        </w:r>
      </w:ins>
      <w:r>
        <w:t xml:space="preserve"> directional information — knowing what influences what — limits our ability to identify and prioritize effective intervention targets.</w:t>
      </w:r>
    </w:p>
    <w:p w14:paraId="4CC505C8" w14:textId="0AA20CAF" w:rsidR="003A44A5" w:rsidRDefault="00C90932">
      <w:pPr>
        <w:pStyle w:val="BodyText"/>
      </w:pPr>
      <w:r>
        <w:t>This study aims to investigate the causal relationships between precariousness factors and mental health outcomes, with a specific focus on depression, the most prevalent mental health issue in urban populations. Using causal discovery methods, we explore how different aspects of precari</w:t>
      </w:r>
      <w:r w:rsidR="005E2BCD">
        <w:t>ousness</w:t>
      </w:r>
      <w:r>
        <w:t xml:space="preserve"> influence depression and delve deeper into the dynamics at the symptom level. By examining individual depressive symptoms, we aim to identify which symptoms may act as initiators by being particularly sensitive to precariousness. Through this analysis, our goal is to uncover the causal mechanisms underlying mental health challenges and provide a foundation for developing more effective and targeted interventions.</w:t>
      </w:r>
    </w:p>
    <w:p w14:paraId="3D7BB94D" w14:textId="77777777" w:rsidR="003A44A5" w:rsidRDefault="00C90932">
      <w:pPr>
        <w:pStyle w:val="Heading1"/>
      </w:pPr>
      <w:bookmarkStart w:id="96" w:name="methods"/>
      <w:bookmarkEnd w:id="11"/>
      <w:r>
        <w:t>2. Methods</w:t>
      </w:r>
    </w:p>
    <w:p w14:paraId="4E808B2D" w14:textId="77777777" w:rsidR="003A44A5" w:rsidRDefault="00C90932">
      <w:pPr>
        <w:pStyle w:val="Heading2"/>
      </w:pPr>
      <w:bookmarkStart w:id="97" w:name="data"/>
      <w:r>
        <w:t>2.1 Data</w:t>
      </w:r>
    </w:p>
    <w:p w14:paraId="34680CC6" w14:textId="167E967E" w:rsidR="003A44A5" w:rsidRDefault="00C90932">
      <w:pPr>
        <w:pStyle w:val="FirstParagraph"/>
      </w:pPr>
      <w:r>
        <w:t xml:space="preserve">We use </w:t>
      </w:r>
      <w:r w:rsidR="005E2BCD">
        <w:t xml:space="preserve">data from </w:t>
      </w:r>
      <w:r>
        <w:t xml:space="preserve">the HELIUS </w:t>
      </w:r>
      <w:ins w:id="98" w:author="Karien Stronks" w:date="2025-03-17T07:59:00Z">
        <w:r w:rsidR="009524EA" w:rsidRPr="00D133C7">
          <w:t>(HEalthy LIfe in an Urban Setting)</w:t>
        </w:r>
        <w:r w:rsidR="009524EA">
          <w:t xml:space="preserve"> </w:t>
        </w:r>
      </w:ins>
      <w:commentRangeStart w:id="99"/>
      <w:r w:rsidR="005E2BCD">
        <w:t>cohort</w:t>
      </w:r>
      <w:commentRangeEnd w:id="99"/>
      <w:r w:rsidR="00D5441D">
        <w:rPr>
          <w:rStyle w:val="CommentReference"/>
        </w:rPr>
        <w:commentReference w:id="99"/>
      </w:r>
      <w:r w:rsidR="005E2BCD">
        <w:t xml:space="preserve"> study</w:t>
      </w:r>
      <w:r>
        <w:t xml:space="preserve">, </w:t>
      </w:r>
      <w:ins w:id="100" w:author="Karien Stronks" w:date="2025-03-17T07:59:00Z">
        <w:r w:rsidR="009524EA" w:rsidRPr="00D133C7">
          <w:t xml:space="preserve">which has been described in detail elsewhere </w:t>
        </w:r>
        <w:r w:rsidR="009524EA">
          <w:fldChar w:fldCharType="begin" w:fldLock="1"/>
        </w:r>
        <w:r w:rsidR="009524EA">
          <w:instrText>ADDIN CSL_CITATION {"citationItems":[{"id":"ITEM-1","itemData":{"abstract":"Background: Populations in Europe are becoming increasingly ethnically diverse, and health risks differ between ethnic groups. The aim of the HELIUS (HEalthy LIfe in an Urban Setting) study is to unravel the mechanisms underlying the impact of ethnicity on communicable and non-communicable diseases.","author":[{"dropping-particle":"","family":"Stronks","given":"Karien","non-dropping-particle":"","parse-names":false,"suffix":""},{"dropping-particle":"","family":"Snijder","given":"Marieke B","non-dropping-particle":"","parse-names":false,"suffix":""},{"dropping-particle":"","family":"Peters","given":"Ron Jg","non-dropping-particle":"","parse-names":false,"suffix":""},{"dropping-particle":"","family":"Prins","given":"Maria","non-dropping-particle":"","parse-names":false,"suffix":""},{"dropping-particle":"","family":"Schene","given":"Aart H","non-dropping-particle":"","parse-names":false,"suffix":""},{"dropping-particle":"","family":"Zwinderman","given":"Aeilko H","non-dropping-particle":"","parse-names":false,"suffix":""}],"container-title":"BMC Public Health","id":"ITEM-1","issued":{"date-parts":[["2013"]]},"page":"402","title":"Unravelling the impact of ethnicity on health in Europe: the HELIUS study","type":"article-journal","volume":"13"},"uris":["http://www.mendeley.com/documents/?uuid=1b25a062-43ea-3404-8477-0a5749709194"]},{"id":"ITEM-2","itemData":{"ISSN":"20446055","PMID":"29247091","abstract":"Purpose Ethnic minority groups usually have a more unfavourable disease risk profile than the host population. In Europe, ethnic inequalities in health have been observed in relatively small studies, with limited possibilities to explore underlying causes. The aim of the Healthy Life in an Urban Setting (HELIUS) study is to investigate the causes of (the unequal burden of) diseases across ethnic groups, focusing on three disease categories: cardiovascular diseases, mental health and infectious diseases. Participants The HELIUS study is a prospective cohort study among six large ethnic groups living in Amsterdam, the Netherlands. Between 2011 and 2015, a total 24 789 participants (aged 18-70 years) were included at baseline. Similar-sized samples of individuals of Dutch, African Surinamese, South-Asian Surinamese, Ghanaian, Turkish and Moroccan origin were included. Participants filled in an extensive questionnaire and underwent a physical examination that included the collection of biological samples (biobank). Findings to date Data on physical, behavioural, psychosocial and biological risk factors, and also ethnicity-specific characteristics (eg, culture, migration history, ethnic identity, socioeconomic factors and discrimination) were collected, as were measures of health outcomes (cardiovascular, mental health and infections). The first results have confirmed large inequalities in health between ethnic groups, such as diabetes and depressive symptoms, and also early markers of disease such as arterial wave reflection and chronic kidney disease, which can only just partially be explained by inequalities in traditional risk factors, such as obesity and socioeconomic status. In addition, the first results provided important clues for targeting prevention and healthcare. Future plans HELIUS will be used for further research on the underlying causes of ethnic differences in health. Follow-up data will be obtained by repeated measurements and by linkages with existing registries (eg, hospital data, pharmacy data and insurance data).","author":[{"dropping-particle":"","family":"Snijder","given":"Marieke B.","non-dropping-particle":"","parse-names":false,"suffix":""},{"dropping-particle":"","family":"Galenkamp","given":"Henrike","non-dropping-particle":"","parse-names":false,"suffix":""},{"dropping-particle":"","family":"Prins","given":"Maria","non-dropping-particle":"","parse-names":false,"suffix":""},{"dropping-particle":"","family":"Derks","given":"Eske M.","non-dropping-particle":"","parse-names":false,"suffix":""},{"dropping-particle":"","family":"Peters","given":"Ron J.G.","non-dropping-particle":"","parse-names":false,"suffix":""},{"dropping-particle":"","family":"Zwinderman","given":"Aeilko H.","non-dropping-particle":"","parse-names":false,"suffix":""},{"dropping-particle":"","family":"Stronks","given":"Karien","non-dropping-particle":"","parse-names":false,"suffix":""}],"container-title":"BMJ Open","id":"ITEM-2","issue":"12","issued":{"date-parts":[["2017"]]},"title":"Cohort profile: The Healthy Life in an Urban Setting (HELIUS) study in Amsterdam, the Netherlands","type":"article-journal","volume":"7"},"uris":["http://www.mendeley.com/documents/?uuid=68c1f947-b994-3c7f-85a0-f7df06d41995"]}],"mendeley":{"formattedCitation":"(Snijder et al., 2017; Stronks et al., 2013)","plainTextFormattedCitation":"(Snijder et al., 2017; Stronks et al., 2013)","previouslyFormattedCitation":"(Snijder et al., 2017; Stronks et al., 2013)"},"properties":{"noteIndex":0},"schema":"https://github.com/citation-style-language/schema/raw/master/csl-citation.json"}</w:instrText>
        </w:r>
        <w:r w:rsidR="009524EA">
          <w:fldChar w:fldCharType="separate"/>
        </w:r>
        <w:r w:rsidR="009524EA" w:rsidRPr="00656D74">
          <w:rPr>
            <w:noProof/>
          </w:rPr>
          <w:t>(Snijder et al., 2017; Stronks et al., 2013)</w:t>
        </w:r>
        <w:r w:rsidR="009524EA">
          <w:fldChar w:fldCharType="end"/>
        </w:r>
        <w:r w:rsidR="009524EA" w:rsidRPr="00CB1C02">
          <w:t xml:space="preserve">. </w:t>
        </w:r>
      </w:ins>
      <w:del w:id="101" w:author="Karien Stronks" w:date="2025-03-17T07:59:00Z">
        <w:r w:rsidDel="009524EA">
          <w:delText>which</w:delText>
        </w:r>
      </w:del>
      <w:ins w:id="102" w:author="Karien Stronks" w:date="2025-03-17T08:00:00Z">
        <w:r w:rsidR="009524EA">
          <w:t xml:space="preserve">It </w:t>
        </w:r>
      </w:ins>
      <w:r>
        <w:t xml:space="preserve"> captures the diverse population of </w:t>
      </w:r>
      <w:r w:rsidR="005E2BCD">
        <w:t xml:space="preserve">the city of </w:t>
      </w:r>
      <w:r>
        <w:t xml:space="preserve">Amsterdam </w:t>
      </w:r>
      <w:r w:rsidR="005E2BCD">
        <w:t>by including the six main</w:t>
      </w:r>
      <w:r>
        <w:t xml:space="preserve"> ethnic</w:t>
      </w:r>
      <w:r w:rsidR="005E2BCD">
        <w:t xml:space="preserve"> groups</w:t>
      </w:r>
      <w:r>
        <w:t xml:space="preserve"> and </w:t>
      </w:r>
      <w:r w:rsidR="005E2BCD">
        <w:t xml:space="preserve">which </w:t>
      </w:r>
      <w:r>
        <w:t>provides comprehensive health and lifestyle data</w:t>
      </w:r>
      <w:ins w:id="103" w:author="Karien Stronks" w:date="2025-03-17T08:00:00Z">
        <w:r w:rsidR="009524EA">
          <w:t>, including de</w:t>
        </w:r>
      </w:ins>
      <w:ins w:id="104" w:author="Karien Stronks" w:date="2025-03-17T08:01:00Z">
        <w:r w:rsidR="009524EA">
          <w:t xml:space="preserve">pressive symptoms as measured by the PHQ-9 (Galenkamp </w:t>
        </w:r>
        <w:commentRangeStart w:id="105"/>
        <w:r w:rsidR="009524EA">
          <w:t>et</w:t>
        </w:r>
        <w:commentRangeEnd w:id="105"/>
        <w:r w:rsidR="009524EA">
          <w:rPr>
            <w:rStyle w:val="CommentReference"/>
          </w:rPr>
          <w:commentReference w:id="105"/>
        </w:r>
        <w:r w:rsidR="009524EA">
          <w:t xml:space="preserve"> al.)</w:t>
        </w:r>
      </w:ins>
      <w:del w:id="106" w:author="Karien Stronks" w:date="2025-03-17T08:00:00Z">
        <w:r w:rsidDel="009524EA">
          <w:delText>.</w:delText>
        </w:r>
      </w:del>
      <w:r>
        <w:t xml:space="preserve"> To operationalize </w:t>
      </w:r>
      <w:r w:rsidR="005E2BCD">
        <w:t xml:space="preserve">indicators of </w:t>
      </w:r>
      <w:r>
        <w:t>precariousness, we draw on the framework outlined in previous research (i.e., Leonie’s paper) and select a set of relevant variables.</w:t>
      </w:r>
    </w:p>
    <w:p w14:paraId="16BED017" w14:textId="77459892" w:rsidR="003A44A5" w:rsidRDefault="00C90932">
      <w:pPr>
        <w:pStyle w:val="BodyText"/>
      </w:pPr>
      <w:r>
        <w:t xml:space="preserve">To ensure a robust representation of precariousness </w:t>
      </w:r>
      <w:r w:rsidR="00DE02D0">
        <w:t>in our causal discovery models</w:t>
      </w:r>
      <w:r>
        <w:t xml:space="preserve">, we conducted various exploratory analyses to identify consistent and meaningful </w:t>
      </w:r>
      <w:r w:rsidR="00DE02D0">
        <w:t xml:space="preserve">data-driven </w:t>
      </w:r>
      <w:r>
        <w:t xml:space="preserve">factor structures. Based on these analyses, we identified five precariousness factors, </w:t>
      </w:r>
      <w:r>
        <w:lastRenderedPageBreak/>
        <w:t xml:space="preserve">including two related to recent stressors, each comprising multiple variables as outlined below. Detailed information on the exploratory analyses can be found in the </w:t>
      </w:r>
      <w:hyperlink w:anchor="sec-appendix">
        <w:r w:rsidR="003A44A5">
          <w:rPr>
            <w:rStyle w:val="Hyperlink"/>
          </w:rPr>
          <w:t>Appendix</w:t>
        </w:r>
      </w:hyperlink>
      <w:r>
        <w:t>.</w:t>
      </w:r>
    </w:p>
    <w:p w14:paraId="3141B2C3" w14:textId="77777777" w:rsidR="003A44A5" w:rsidRDefault="00C90932">
      <w:pPr>
        <w:pStyle w:val="Compact"/>
        <w:numPr>
          <w:ilvl w:val="0"/>
          <w:numId w:val="2"/>
        </w:numPr>
      </w:pPr>
      <w:r>
        <w:t xml:space="preserve">Employment precariousness: </w:t>
      </w:r>
      <w:r>
        <w:rPr>
          <w:rStyle w:val="VerbatimChar"/>
        </w:rPr>
        <w:t>emp_stat</w:t>
      </w:r>
      <w:r>
        <w:t xml:space="preserve">, </w:t>
      </w:r>
      <w:r>
        <w:rPr>
          <w:rStyle w:val="VerbatimChar"/>
        </w:rPr>
        <w:t>work_sit</w:t>
      </w:r>
      <w:r>
        <w:t>.</w:t>
      </w:r>
    </w:p>
    <w:p w14:paraId="4073A35A" w14:textId="77777777" w:rsidR="003A44A5" w:rsidRDefault="00C90932">
      <w:pPr>
        <w:pStyle w:val="Compact"/>
        <w:numPr>
          <w:ilvl w:val="0"/>
          <w:numId w:val="2"/>
        </w:numPr>
      </w:pPr>
      <w:r>
        <w:t xml:space="preserve">Social precariousness: </w:t>
      </w:r>
      <w:r>
        <w:rPr>
          <w:rStyle w:val="VerbatimChar"/>
        </w:rPr>
        <w:t>soc_freq</w:t>
      </w:r>
      <w:r>
        <w:t xml:space="preserve">, </w:t>
      </w:r>
      <w:r>
        <w:rPr>
          <w:rStyle w:val="VerbatimChar"/>
        </w:rPr>
        <w:t>soc_adq</w:t>
      </w:r>
      <w:r>
        <w:t>.</w:t>
      </w:r>
    </w:p>
    <w:p w14:paraId="2F4E9C99" w14:textId="77777777" w:rsidR="003A44A5" w:rsidRDefault="00C90932">
      <w:pPr>
        <w:pStyle w:val="Compact"/>
        <w:numPr>
          <w:ilvl w:val="0"/>
          <w:numId w:val="2"/>
        </w:numPr>
      </w:pPr>
      <w:r>
        <w:t xml:space="preserve">Housing precariousness: </w:t>
      </w:r>
      <w:r>
        <w:rPr>
          <w:rStyle w:val="VerbatimChar"/>
        </w:rPr>
        <w:t>nb_safe</w:t>
      </w:r>
      <w:r>
        <w:t xml:space="preserve">, </w:t>
      </w:r>
      <w:r>
        <w:rPr>
          <w:rStyle w:val="VerbatimChar"/>
        </w:rPr>
        <w:t>nb_res</w:t>
      </w:r>
      <w:r>
        <w:t xml:space="preserve">, </w:t>
      </w:r>
      <w:r>
        <w:rPr>
          <w:rStyle w:val="VerbatimChar"/>
        </w:rPr>
        <w:t>nb_rent</w:t>
      </w:r>
      <w:r>
        <w:t xml:space="preserve">, </w:t>
      </w:r>
      <w:r>
        <w:rPr>
          <w:rStyle w:val="VerbatimChar"/>
        </w:rPr>
        <w:t>cul_rec</w:t>
      </w:r>
      <w:r>
        <w:t>.</w:t>
      </w:r>
    </w:p>
    <w:p w14:paraId="75DA5872" w14:textId="77777777" w:rsidR="003A44A5" w:rsidRDefault="00C90932">
      <w:pPr>
        <w:pStyle w:val="Compact"/>
        <w:numPr>
          <w:ilvl w:val="0"/>
          <w:numId w:val="2"/>
        </w:numPr>
      </w:pPr>
      <w:r>
        <w:t xml:space="preserve">Recent relational stressors: </w:t>
      </w:r>
      <w:r>
        <w:rPr>
          <w:rStyle w:val="VerbatimChar"/>
        </w:rPr>
        <w:t>frd_brk12</w:t>
      </w:r>
      <w:r>
        <w:t xml:space="preserve">, </w:t>
      </w:r>
      <w:r>
        <w:rPr>
          <w:rStyle w:val="VerbatimChar"/>
        </w:rPr>
        <w:t>conf12</w:t>
      </w:r>
      <w:r>
        <w:t>.</w:t>
      </w:r>
    </w:p>
    <w:p w14:paraId="547FF676" w14:textId="77777777" w:rsidR="003A44A5" w:rsidRDefault="00C90932">
      <w:pPr>
        <w:pStyle w:val="Compact"/>
        <w:numPr>
          <w:ilvl w:val="0"/>
          <w:numId w:val="2"/>
        </w:numPr>
      </w:pPr>
      <w:r>
        <w:t xml:space="preserve">Recent financial stressors: </w:t>
      </w:r>
      <w:r>
        <w:rPr>
          <w:rStyle w:val="VerbatimChar"/>
        </w:rPr>
        <w:t>fincri12</w:t>
      </w:r>
      <w:r>
        <w:t xml:space="preserve">, </w:t>
      </w:r>
      <w:r>
        <w:rPr>
          <w:rStyle w:val="VerbatimChar"/>
        </w:rPr>
        <w:t>inc_diff</w:t>
      </w:r>
      <w:r>
        <w:t>.</w:t>
      </w:r>
    </w:p>
    <w:p w14:paraId="41E8777E" w14:textId="77777777" w:rsidR="009524EA" w:rsidRDefault="009524EA" w:rsidP="009524EA">
      <w:pPr>
        <w:rPr>
          <w:ins w:id="107" w:author="Karien Stronks" w:date="2025-03-17T08:03:00Z"/>
        </w:rPr>
      </w:pPr>
    </w:p>
    <w:p w14:paraId="59557BF7" w14:textId="7542ED66" w:rsidR="009524EA" w:rsidRPr="00D133C7" w:rsidRDefault="009524EA">
      <w:pPr>
        <w:rPr>
          <w:ins w:id="108" w:author="Karien Stronks" w:date="2025-03-17T08:02:00Z"/>
        </w:rPr>
        <w:pPrChange w:id="109" w:author="Karien Stronks" w:date="2025-03-17T08:03:00Z">
          <w:pPr>
            <w:pStyle w:val="ListParagraph"/>
            <w:numPr>
              <w:numId w:val="2"/>
            </w:numPr>
            <w:spacing w:line="480" w:lineRule="auto"/>
            <w:ind w:hanging="360"/>
          </w:pPr>
        </w:pPrChange>
      </w:pPr>
      <w:commentRangeStart w:id="110"/>
      <w:commentRangeStart w:id="111"/>
      <w:ins w:id="112" w:author="Karien Stronks" w:date="2025-03-17T08:02:00Z">
        <w:r>
          <w:t>Participants</w:t>
        </w:r>
      </w:ins>
      <w:commentRangeEnd w:id="110"/>
      <w:ins w:id="113" w:author="Karien Stronks" w:date="2025-03-17T08:11:00Z">
        <w:r w:rsidR="00D5441D">
          <w:rPr>
            <w:rStyle w:val="CommentReference"/>
          </w:rPr>
          <w:commentReference w:id="110"/>
        </w:r>
      </w:ins>
      <w:commentRangeEnd w:id="111"/>
      <w:r w:rsidR="004B1CB0">
        <w:rPr>
          <w:rStyle w:val="CommentReference"/>
        </w:rPr>
        <w:commentReference w:id="111"/>
      </w:r>
      <w:ins w:id="114" w:author="Karien Stronks" w:date="2025-03-17T08:02:00Z">
        <w:r w:rsidRPr="00D133C7">
          <w:t xml:space="preserve"> </w:t>
        </w:r>
        <w:r>
          <w:t xml:space="preserve">for the HELIUS study </w:t>
        </w:r>
        <w:r w:rsidRPr="00D133C7">
          <w:t>were randomly selected from the Amsterdam municipality register, stratified by ethnic</w:t>
        </w:r>
        <w:r>
          <w:t xml:space="preserve"> origin (striving for equally sized groups)</w:t>
        </w:r>
        <w:r w:rsidRPr="00D133C7">
          <w:t xml:space="preserve">, and were mailed an invitation letter and a reminder after 2 weeks. In total, </w:t>
        </w:r>
        <w:r>
          <w:t xml:space="preserve">a response was obtained from </w:t>
        </w:r>
        <w:r w:rsidRPr="00D133C7">
          <w:t>55% of those invited</w:t>
        </w:r>
        <w:r>
          <w:t xml:space="preserve">, </w:t>
        </w:r>
        <w:r w:rsidRPr="00D133C7">
          <w:t xml:space="preserve">by </w:t>
        </w:r>
        <w:r>
          <w:t xml:space="preserve">written invitation </w:t>
        </w:r>
        <w:r w:rsidRPr="00D133C7">
          <w:t>or after a home visit (Dutch: 55%, Surinamese: 62%, Ghanaians: 57%, Turks: 46%, Moroccans: 48%). Of those contacted, 50% agreed to participat</w:t>
        </w:r>
        <w:r>
          <w:t>e</w:t>
        </w:r>
        <w:r w:rsidRPr="00D133C7">
          <w:t xml:space="preserve"> (participation rates are 60% among the Dutch, 51% among the Surinamese, 61% among the Ghanaians, 41% among the Turks, and 43% among the Moroccans). The overall response rate was 28%. Participants received a digital or paper version of the questionnaire and a confirmation letter of the appointment for the physical examination. If necessary, help with completing the questionnaire was offered. In total, </w:t>
        </w:r>
        <w:r>
          <w:t>24,780</w:t>
        </w:r>
        <w:r w:rsidRPr="00D133C7">
          <w:t xml:space="preserve"> participants were included in the HELIUS study at baseline</w:t>
        </w:r>
        <w:r>
          <w:t xml:space="preserve"> (2011-2015), of whom 23,936 filled in the questionnaire which included indicators of precariousness</w:t>
        </w:r>
        <w:r w:rsidRPr="00D133C7">
          <w:t>.</w:t>
        </w:r>
        <w:r>
          <w:t xml:space="preserve"> W</w:t>
        </w:r>
        <w:r w:rsidRPr="00D133C7">
          <w:t xml:space="preserve">e excluded individuals with unknown </w:t>
        </w:r>
        <w:r>
          <w:t>ethnic origin</w:t>
        </w:r>
        <w:r w:rsidRPr="00D133C7">
          <w:t xml:space="preserve"> (n = 50) and subsequently those with missing information on one </w:t>
        </w:r>
        <w:r>
          <w:t xml:space="preserve">or more </w:t>
        </w:r>
        <w:r w:rsidRPr="00D133C7">
          <w:t>of the</w:t>
        </w:r>
      </w:ins>
      <w:ins w:id="115" w:author="Karien Stronks" w:date="2025-03-17T08:04:00Z">
        <w:r>
          <w:t xml:space="preserve"> </w:t>
        </w:r>
        <w:commentRangeStart w:id="116"/>
        <w:r>
          <w:t xml:space="preserve">…. </w:t>
        </w:r>
        <w:commentRangeEnd w:id="116"/>
        <w:r>
          <w:rPr>
            <w:rStyle w:val="CommentReference"/>
          </w:rPr>
          <w:commentReference w:id="116"/>
        </w:r>
      </w:ins>
      <w:ins w:id="117" w:author="Karien Stronks" w:date="2025-03-17T08:02:00Z">
        <w:r w:rsidRPr="00D133C7">
          <w:t>.</w:t>
        </w:r>
        <w:r w:rsidRPr="00894F5F">
          <w:t xml:space="preserve"> </w:t>
        </w:r>
        <w:r w:rsidRPr="00D133C7">
          <w:t xml:space="preserve">The HELIUS study was approved by </w:t>
        </w:r>
        <w:r>
          <w:t>t</w:t>
        </w:r>
        <w:r w:rsidRPr="00D133C7">
          <w:t>he Medical Ethics Committee of the Academic Medical Center (AMC</w:t>
        </w:r>
        <w:r>
          <w:t>), and written informed consent was obtained from all participants before participation.</w:t>
        </w:r>
      </w:ins>
    </w:p>
    <w:p w14:paraId="4C1F0008" w14:textId="24A52CA1" w:rsidR="003A44A5" w:rsidRDefault="00C90932">
      <w:pPr>
        <w:pStyle w:val="FirstParagraph"/>
      </w:pPr>
      <w:r>
        <w:t>After preprocessing, the HELIUS dataset comprises 21,628 samples</w:t>
      </w:r>
      <w:r w:rsidR="00CC2904">
        <w:t>, i.e. individuals</w:t>
      </w:r>
      <w:r>
        <w:t>. In addition to the five precariousness factors, we include PHQ-9 scores</w:t>
      </w:r>
      <w:r w:rsidR="00021991" w:rsidRPr="00021991">
        <w:t xml:space="preserve"> </w:t>
      </w:r>
      <w:r w:rsidR="00021991">
        <w:t>to represent depression</w:t>
      </w:r>
      <w:r w:rsidR="004335A4">
        <w:t>,</w:t>
      </w:r>
      <w:r>
        <w:t xml:space="preserve"> both the total sum score and individual symptom scores</w:t>
      </w:r>
      <w:r w:rsidR="004335A4">
        <w:t xml:space="preserve"> – though in different models</w:t>
      </w:r>
      <w:r>
        <w:t xml:space="preserve">. In the subsequent causal discovery analysis, we will examine depression both as an aggregated sum score and through its individual symptom-level representations. Refer to </w:t>
      </w:r>
      <w:hyperlink w:anchor="fig-dist">
        <w:r w:rsidR="003A44A5">
          <w:rPr>
            <w:rStyle w:val="Hyperlink"/>
          </w:rPr>
          <w:t>Figure 1</w:t>
        </w:r>
      </w:hyperlink>
      <w:r>
        <w:t xml:space="preserve"> for the overall distributions of the variables used in the analysis.</w:t>
      </w:r>
    </w:p>
    <w:tbl>
      <w:tblPr>
        <w:tblStyle w:val="Table"/>
        <w:tblW w:w="5000" w:type="pct"/>
        <w:tblLayout w:type="fixed"/>
        <w:tblLook w:val="0000" w:firstRow="0" w:lastRow="0" w:firstColumn="0" w:lastColumn="0" w:noHBand="0" w:noVBand="0"/>
      </w:tblPr>
      <w:tblGrid>
        <w:gridCol w:w="9360"/>
      </w:tblGrid>
      <w:tr w:rsidR="003A44A5" w14:paraId="74F609AB" w14:textId="77777777">
        <w:tc>
          <w:tcPr>
            <w:tcW w:w="7920" w:type="dxa"/>
          </w:tcPr>
          <w:p w14:paraId="5C5113B6" w14:textId="77777777" w:rsidR="003A44A5" w:rsidRDefault="00C90932">
            <w:pPr>
              <w:pStyle w:val="Compact"/>
              <w:jc w:val="center"/>
            </w:pPr>
            <w:bookmarkStart w:id="118" w:name="fig-dist"/>
            <w:r>
              <w:rPr>
                <w:noProof/>
              </w:rPr>
              <w:lastRenderedPageBreak/>
              <w:drawing>
                <wp:inline distT="0" distB="0" distL="0" distR="0" wp14:anchorId="47A334A8" wp14:editId="5B27FAFB">
                  <wp:extent cx="4800600" cy="30003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draft_v1_files/figure-docx/fig-dist-1.png"/>
                          <pic:cNvPicPr>
                            <a:picLocks noChangeAspect="1" noChangeArrowheads="1"/>
                          </pic:cNvPicPr>
                        </pic:nvPicPr>
                        <pic:blipFill>
                          <a:blip r:embed="rId12"/>
                          <a:stretch>
                            <a:fillRect/>
                          </a:stretch>
                        </pic:blipFill>
                        <pic:spPr bwMode="auto">
                          <a:xfrm>
                            <a:off x="0" y="0"/>
                            <a:ext cx="4800600" cy="3000375"/>
                          </a:xfrm>
                          <a:prstGeom prst="rect">
                            <a:avLst/>
                          </a:prstGeom>
                          <a:noFill/>
                          <a:ln w="9525">
                            <a:noFill/>
                            <a:headEnd/>
                            <a:tailEnd/>
                          </a:ln>
                        </pic:spPr>
                      </pic:pic>
                    </a:graphicData>
                  </a:graphic>
                </wp:inline>
              </w:drawing>
            </w:r>
          </w:p>
          <w:p w14:paraId="2D6E2108" w14:textId="77777777" w:rsidR="003A44A5" w:rsidRDefault="00C90932">
            <w:pPr>
              <w:pStyle w:val="ImageCaption"/>
              <w:spacing w:before="200"/>
            </w:pPr>
            <w:r>
              <w:t xml:space="preserve">Figure 1: Distributions of variables with density overlay. </w:t>
            </w:r>
            <w:r>
              <w:rPr>
                <w:iCs/>
              </w:rPr>
              <w:t>P.emp</w:t>
            </w:r>
            <w:r>
              <w:t xml:space="preserve"> = employment precariousness; </w:t>
            </w:r>
            <w:r>
              <w:rPr>
                <w:iCs/>
              </w:rPr>
              <w:t>P.hou</w:t>
            </w:r>
            <w:r>
              <w:t xml:space="preserve"> = housing precariousness; </w:t>
            </w:r>
            <w:r>
              <w:rPr>
                <w:iCs/>
              </w:rPr>
              <w:t>P.soc</w:t>
            </w:r>
            <w:r>
              <w:t xml:space="preserve"> = social precariousness; </w:t>
            </w:r>
            <w:r>
              <w:rPr>
                <w:iCs/>
              </w:rPr>
              <w:t>S.fin</w:t>
            </w:r>
            <w:r>
              <w:t xml:space="preserve"> = recent financial stressors; </w:t>
            </w:r>
            <w:r>
              <w:rPr>
                <w:iCs/>
              </w:rPr>
              <w:t>S.rel</w:t>
            </w:r>
            <w:r>
              <w:t xml:space="preserve"> = recent relational stressors; </w:t>
            </w:r>
            <w:r>
              <w:rPr>
                <w:iCs/>
              </w:rPr>
              <w:t>PHQsum</w:t>
            </w:r>
            <w:r>
              <w:t xml:space="preserve"> = PHQ-9 sum score; </w:t>
            </w:r>
            <w:r>
              <w:rPr>
                <w:iCs/>
              </w:rPr>
              <w:t>anh</w:t>
            </w:r>
            <w:r>
              <w:t xml:space="preserve"> = anhedonia; </w:t>
            </w:r>
            <w:r>
              <w:rPr>
                <w:iCs/>
              </w:rPr>
              <w:t>app</w:t>
            </w:r>
            <w:r>
              <w:t xml:space="preserve"> = appetite; </w:t>
            </w:r>
            <w:r>
              <w:rPr>
                <w:iCs/>
              </w:rPr>
              <w:t>con</w:t>
            </w:r>
            <w:r>
              <w:t xml:space="preserve"> = concentration; </w:t>
            </w:r>
            <w:r>
              <w:rPr>
                <w:iCs/>
              </w:rPr>
              <w:t>dep</w:t>
            </w:r>
            <w:r>
              <w:t xml:space="preserve"> = depressed mood; </w:t>
            </w:r>
            <w:r>
              <w:rPr>
                <w:iCs/>
              </w:rPr>
              <w:t>ene</w:t>
            </w:r>
            <w:r>
              <w:t xml:space="preserve"> = energy; </w:t>
            </w:r>
            <w:r>
              <w:rPr>
                <w:iCs/>
              </w:rPr>
              <w:t>glt</w:t>
            </w:r>
            <w:r>
              <w:t xml:space="preserve"> = guilty; </w:t>
            </w:r>
            <w:r>
              <w:rPr>
                <w:iCs/>
              </w:rPr>
              <w:t>mot</w:t>
            </w:r>
            <w:r>
              <w:t xml:space="preserve"> = motor; </w:t>
            </w:r>
            <w:r>
              <w:rPr>
                <w:iCs/>
              </w:rPr>
              <w:t>sui</w:t>
            </w:r>
            <w:r>
              <w:t xml:space="preserve"> = suicidal</w:t>
            </w:r>
          </w:p>
        </w:tc>
        <w:bookmarkEnd w:id="118"/>
      </w:tr>
    </w:tbl>
    <w:p w14:paraId="1DDDD631" w14:textId="77777777" w:rsidR="003A44A5" w:rsidRDefault="00C90932">
      <w:pPr>
        <w:pStyle w:val="Heading2"/>
      </w:pPr>
      <w:bookmarkStart w:id="119" w:name="causal-discovery"/>
      <w:bookmarkEnd w:id="97"/>
      <w:r>
        <w:t>2.2 Causal Discovery</w:t>
      </w:r>
    </w:p>
    <w:p w14:paraId="626ECD05" w14:textId="039D8512" w:rsidR="003A44A5" w:rsidRDefault="00C90932">
      <w:pPr>
        <w:pStyle w:val="FirstParagraph"/>
      </w:pPr>
      <w:r>
        <w:t xml:space="preserve">There are numerous causal discovery algorithms available; however, in this study, we focus on algorithms suited to the potential cyclic relationships within our system. Specifically, we use FCI (Fast Causal Inference) and CCI (Cyclic Causal Inference), both capable of accounting for such cycles under certain conditions (Mooij &amp; Claassen, 2020; Strobl, 2019). Additionally, we include the PC algorithm as a reference, given its simplicity and prominence as one of the most widely known causal discovery </w:t>
      </w:r>
      <w:r w:rsidR="00021991">
        <w:t xml:space="preserve">algorithms </w:t>
      </w:r>
      <w:r>
        <w:t>(Spirtes et al., 2001). For a more detailed explanation of these algorithms, please refer to Park et al. (2024).</w:t>
      </w:r>
    </w:p>
    <w:p w14:paraId="4FBC33FF" w14:textId="77777777" w:rsidR="003A44A5" w:rsidRDefault="00C90932">
      <w:pPr>
        <w:pStyle w:val="BodyText"/>
      </w:pPr>
      <w:r>
        <w:rPr>
          <w:b/>
          <w:bCs/>
        </w:rPr>
        <w:t>Table 1</w:t>
      </w:r>
      <w:r>
        <w:t>: Assumptions of causal discovery algorithms.</w:t>
      </w:r>
    </w:p>
    <w:tbl>
      <w:tblPr>
        <w:tblStyle w:val="Table"/>
        <w:tblW w:w="5000" w:type="pct"/>
        <w:tblLayout w:type="fixed"/>
        <w:tblLook w:val="0020" w:firstRow="1" w:lastRow="0" w:firstColumn="0" w:lastColumn="0" w:noHBand="0" w:noVBand="0"/>
      </w:tblPr>
      <w:tblGrid>
        <w:gridCol w:w="1322"/>
        <w:gridCol w:w="1441"/>
        <w:gridCol w:w="2398"/>
        <w:gridCol w:w="3035"/>
        <w:gridCol w:w="1164"/>
      </w:tblGrid>
      <w:tr w:rsidR="003A44A5" w14:paraId="07245BD3" w14:textId="77777777" w:rsidTr="004F189C">
        <w:trPr>
          <w:cnfStyle w:val="100000000000" w:firstRow="1" w:lastRow="0" w:firstColumn="0" w:lastColumn="0" w:oddVBand="0" w:evenVBand="0" w:oddHBand="0" w:evenHBand="0" w:firstRowFirstColumn="0" w:firstRowLastColumn="0" w:lastRowFirstColumn="0" w:lastRowLastColumn="0"/>
          <w:tblHeader/>
        </w:trPr>
        <w:tc>
          <w:tcPr>
            <w:tcW w:w="1351" w:type="dxa"/>
          </w:tcPr>
          <w:p w14:paraId="0223AF28" w14:textId="77777777" w:rsidR="003A44A5" w:rsidRDefault="00C90932">
            <w:pPr>
              <w:pStyle w:val="Compact"/>
            </w:pPr>
            <w:r>
              <w:t>Algorithm</w:t>
            </w:r>
          </w:p>
        </w:tc>
        <w:tc>
          <w:tcPr>
            <w:tcW w:w="1473" w:type="dxa"/>
          </w:tcPr>
          <w:p w14:paraId="2E034C20" w14:textId="77777777" w:rsidR="003A44A5" w:rsidRDefault="00C90932">
            <w:pPr>
              <w:pStyle w:val="Compact"/>
            </w:pPr>
            <w:r>
              <w:t>Acyclicity</w:t>
            </w:r>
          </w:p>
        </w:tc>
        <w:tc>
          <w:tcPr>
            <w:tcW w:w="2455" w:type="dxa"/>
          </w:tcPr>
          <w:p w14:paraId="4F8C431D" w14:textId="77777777" w:rsidR="003A44A5" w:rsidRDefault="00C90932">
            <w:pPr>
              <w:pStyle w:val="Compact"/>
            </w:pPr>
            <w:r>
              <w:t>Causal sufficiency</w:t>
            </w:r>
          </w:p>
        </w:tc>
        <w:tc>
          <w:tcPr>
            <w:tcW w:w="3109" w:type="dxa"/>
          </w:tcPr>
          <w:p w14:paraId="52F7980F" w14:textId="77777777" w:rsidR="003A44A5" w:rsidRDefault="00C90932">
            <w:pPr>
              <w:pStyle w:val="Compact"/>
            </w:pPr>
            <w:r>
              <w:t>Absence of selection bias</w:t>
            </w:r>
          </w:p>
        </w:tc>
        <w:tc>
          <w:tcPr>
            <w:tcW w:w="1188" w:type="dxa"/>
          </w:tcPr>
          <w:p w14:paraId="7F916032" w14:textId="77777777" w:rsidR="003A44A5" w:rsidRDefault="00C90932">
            <w:pPr>
              <w:pStyle w:val="Compact"/>
            </w:pPr>
            <w:r>
              <w:t>Output</w:t>
            </w:r>
          </w:p>
        </w:tc>
      </w:tr>
      <w:tr w:rsidR="003A44A5" w14:paraId="49875D14" w14:textId="77777777" w:rsidTr="004F189C">
        <w:tc>
          <w:tcPr>
            <w:tcW w:w="1351" w:type="dxa"/>
          </w:tcPr>
          <w:p w14:paraId="18E3524C" w14:textId="77777777" w:rsidR="003A44A5" w:rsidRDefault="00C90932">
            <w:pPr>
              <w:pStyle w:val="Compact"/>
            </w:pPr>
            <w:r>
              <w:t>PC</w:t>
            </w:r>
          </w:p>
        </w:tc>
        <w:tc>
          <w:tcPr>
            <w:tcW w:w="1473" w:type="dxa"/>
          </w:tcPr>
          <w:p w14:paraId="63D8DA44" w14:textId="77777777" w:rsidR="003A44A5" w:rsidRDefault="00C90932">
            <w:pPr>
              <w:pStyle w:val="Compact"/>
            </w:pPr>
            <w:r>
              <w:t>✓</w:t>
            </w:r>
          </w:p>
        </w:tc>
        <w:tc>
          <w:tcPr>
            <w:tcW w:w="2455" w:type="dxa"/>
          </w:tcPr>
          <w:p w14:paraId="113A4670" w14:textId="77777777" w:rsidR="003A44A5" w:rsidRDefault="00C90932">
            <w:pPr>
              <w:pStyle w:val="Compact"/>
            </w:pPr>
            <w:r>
              <w:t>✓</w:t>
            </w:r>
          </w:p>
        </w:tc>
        <w:tc>
          <w:tcPr>
            <w:tcW w:w="3109" w:type="dxa"/>
          </w:tcPr>
          <w:p w14:paraId="03ACE11A" w14:textId="77777777" w:rsidR="003A44A5" w:rsidRDefault="00C90932">
            <w:pPr>
              <w:pStyle w:val="Compact"/>
            </w:pPr>
            <w:r>
              <w:t>✓</w:t>
            </w:r>
          </w:p>
        </w:tc>
        <w:tc>
          <w:tcPr>
            <w:tcW w:w="1188" w:type="dxa"/>
          </w:tcPr>
          <w:p w14:paraId="1A444E95" w14:textId="77777777" w:rsidR="003A44A5" w:rsidRDefault="00C90932">
            <w:pPr>
              <w:pStyle w:val="Compact"/>
            </w:pPr>
            <w:r>
              <w:t>CPDAG</w:t>
            </w:r>
          </w:p>
        </w:tc>
      </w:tr>
      <w:tr w:rsidR="003A44A5" w14:paraId="1E0EDB61" w14:textId="77777777" w:rsidTr="004F189C">
        <w:tc>
          <w:tcPr>
            <w:tcW w:w="1351" w:type="dxa"/>
          </w:tcPr>
          <w:p w14:paraId="690AB5E2" w14:textId="77777777" w:rsidR="003A44A5" w:rsidRDefault="00C90932">
            <w:pPr>
              <w:pStyle w:val="Compact"/>
            </w:pPr>
            <w:r>
              <w:t>FCI</w:t>
            </w:r>
          </w:p>
        </w:tc>
        <w:tc>
          <w:tcPr>
            <w:tcW w:w="1473" w:type="dxa"/>
          </w:tcPr>
          <w:p w14:paraId="5AF09556" w14:textId="77777777" w:rsidR="003A44A5" w:rsidRDefault="00C90932">
            <w:pPr>
              <w:pStyle w:val="Compact"/>
            </w:pPr>
            <w:r>
              <w:t>-¹</w:t>
            </w:r>
          </w:p>
        </w:tc>
        <w:tc>
          <w:tcPr>
            <w:tcW w:w="2455" w:type="dxa"/>
          </w:tcPr>
          <w:p w14:paraId="5A9DF635" w14:textId="77777777" w:rsidR="003A44A5" w:rsidRDefault="00C90932">
            <w:pPr>
              <w:pStyle w:val="Compact"/>
            </w:pPr>
            <w:r>
              <w:t>✓</w:t>
            </w:r>
          </w:p>
        </w:tc>
        <w:tc>
          <w:tcPr>
            <w:tcW w:w="3109" w:type="dxa"/>
          </w:tcPr>
          <w:p w14:paraId="78FB33A8" w14:textId="77777777" w:rsidR="003A44A5" w:rsidRDefault="00C90932">
            <w:pPr>
              <w:pStyle w:val="Compact"/>
            </w:pPr>
            <w:r>
              <w:t>-¹</w:t>
            </w:r>
          </w:p>
        </w:tc>
        <w:tc>
          <w:tcPr>
            <w:tcW w:w="1188" w:type="dxa"/>
          </w:tcPr>
          <w:p w14:paraId="57F99D28" w14:textId="77777777" w:rsidR="003A44A5" w:rsidRDefault="00C90932">
            <w:pPr>
              <w:pStyle w:val="Compact"/>
            </w:pPr>
            <w:r>
              <w:t>PAG</w:t>
            </w:r>
          </w:p>
        </w:tc>
      </w:tr>
      <w:tr w:rsidR="003A44A5" w14:paraId="06432E2C" w14:textId="77777777" w:rsidTr="004F189C">
        <w:tc>
          <w:tcPr>
            <w:tcW w:w="1351" w:type="dxa"/>
            <w:tcBorders>
              <w:bottom w:val="single" w:sz="4" w:space="0" w:color="auto"/>
            </w:tcBorders>
          </w:tcPr>
          <w:p w14:paraId="3B02D588" w14:textId="77777777" w:rsidR="003A44A5" w:rsidRDefault="00C90932">
            <w:pPr>
              <w:pStyle w:val="Compact"/>
            </w:pPr>
            <w:r>
              <w:t>CCI</w:t>
            </w:r>
          </w:p>
        </w:tc>
        <w:tc>
          <w:tcPr>
            <w:tcW w:w="1473" w:type="dxa"/>
            <w:tcBorders>
              <w:bottom w:val="single" w:sz="4" w:space="0" w:color="auto"/>
            </w:tcBorders>
          </w:tcPr>
          <w:p w14:paraId="76C68C35" w14:textId="77777777" w:rsidR="003A44A5" w:rsidRDefault="00C90932">
            <w:pPr>
              <w:pStyle w:val="Compact"/>
            </w:pPr>
            <w:r>
              <w:t>x</w:t>
            </w:r>
          </w:p>
        </w:tc>
        <w:tc>
          <w:tcPr>
            <w:tcW w:w="2455" w:type="dxa"/>
            <w:tcBorders>
              <w:bottom w:val="single" w:sz="4" w:space="0" w:color="auto"/>
            </w:tcBorders>
          </w:tcPr>
          <w:p w14:paraId="39FDCA3C" w14:textId="77777777" w:rsidR="003A44A5" w:rsidRDefault="00C90932">
            <w:pPr>
              <w:pStyle w:val="Compact"/>
            </w:pPr>
            <w:r>
              <w:t>x</w:t>
            </w:r>
          </w:p>
        </w:tc>
        <w:tc>
          <w:tcPr>
            <w:tcW w:w="3109" w:type="dxa"/>
            <w:tcBorders>
              <w:bottom w:val="single" w:sz="4" w:space="0" w:color="auto"/>
            </w:tcBorders>
          </w:tcPr>
          <w:p w14:paraId="584438BC" w14:textId="6B9238DE" w:rsidR="003A44A5" w:rsidRDefault="002130A3">
            <w:pPr>
              <w:pStyle w:val="Compact"/>
            </w:pPr>
            <w:r>
              <w:t>X</w:t>
            </w:r>
          </w:p>
        </w:tc>
        <w:tc>
          <w:tcPr>
            <w:tcW w:w="1188" w:type="dxa"/>
            <w:tcBorders>
              <w:bottom w:val="single" w:sz="4" w:space="0" w:color="auto"/>
            </w:tcBorders>
          </w:tcPr>
          <w:p w14:paraId="4C417570" w14:textId="77777777" w:rsidR="003A44A5" w:rsidRDefault="00C90932">
            <w:pPr>
              <w:pStyle w:val="Compact"/>
            </w:pPr>
            <w:r>
              <w:t>MAAG</w:t>
            </w:r>
          </w:p>
        </w:tc>
      </w:tr>
    </w:tbl>
    <w:p w14:paraId="218DD959" w14:textId="77777777" w:rsidR="003A44A5" w:rsidRPr="004F189C" w:rsidRDefault="00C90932" w:rsidP="004F189C">
      <w:pPr>
        <w:pStyle w:val="FirstParagraph"/>
        <w:spacing w:before="0"/>
        <w:rPr>
          <w:sz w:val="21"/>
          <w:szCs w:val="21"/>
        </w:rPr>
      </w:pPr>
      <w:r w:rsidRPr="004F189C">
        <w:rPr>
          <w:sz w:val="21"/>
          <w:szCs w:val="21"/>
        </w:rPr>
        <w:t>¹FCI can detect cycles in systems that lack selection bias and exhibit non-linear relationships (Mooij &amp; Claassen, 2020).</w:t>
      </w:r>
    </w:p>
    <w:p w14:paraId="59D7E207" w14:textId="61B81596" w:rsidR="003A44A5" w:rsidRDefault="00C90932">
      <w:pPr>
        <w:pStyle w:val="BodyText"/>
      </w:pPr>
      <w:r>
        <w:t>As shown in Table 1, the resulting graphs from FCI and CCI differ slightly (</w:t>
      </w:r>
      <w:r>
        <w:rPr>
          <w:i/>
          <w:iCs/>
        </w:rPr>
        <w:t>PAG</w:t>
      </w:r>
      <w:r>
        <w:t xml:space="preserve">: partial ancestral graph; </w:t>
      </w:r>
      <w:r>
        <w:rPr>
          <w:i/>
          <w:iCs/>
        </w:rPr>
        <w:t>MAAG</w:t>
      </w:r>
      <w:r>
        <w:t xml:space="preserve">: maximal almost ancestral graph) due to their reliance on different </w:t>
      </w:r>
      <w:r>
        <w:lastRenderedPageBreak/>
        <w:t xml:space="preserve">underlying assumptions. Both </w:t>
      </w:r>
      <w:r w:rsidR="00021991">
        <w:t xml:space="preserve">algorithms </w:t>
      </w:r>
      <w:r>
        <w:t xml:space="preserve">encode information about causal relationships between variables, where the presence of an edge indicates causal </w:t>
      </w:r>
      <w:r>
        <w:rPr>
          <w:i/>
          <w:iCs/>
        </w:rPr>
        <w:t>ancestry</w:t>
      </w:r>
      <w:r>
        <w:t xml:space="preserve">. </w:t>
      </w:r>
      <w:r w:rsidR="00FD11C8">
        <w:t xml:space="preserve">This means that the presence of </w:t>
      </w:r>
      <w:r w:rsidR="001C2C2F">
        <w:t xml:space="preserve">edge endpoints </w:t>
      </w:r>
      <w:r w:rsidR="00FD11C8">
        <w:t xml:space="preserve">indicates information about whether a factor is a cause, not about whether it is a consequence. </w:t>
      </w:r>
      <w:r>
        <w:t xml:space="preserve">Directed edges, </w:t>
      </w:r>
      <w:r w:rsidR="00FD11C8">
        <w:rPr>
          <w:rFonts w:eastAsiaTheme="minorEastAsia"/>
        </w:rPr>
        <w:t xml:space="preserve">such as </w:t>
      </w:r>
      <m:oMath>
        <m:r>
          <w:rPr>
            <w:rFonts w:ascii="Cambria Math" w:hAnsi="Cambria Math"/>
          </w:rPr>
          <m:t>A</m:t>
        </m:r>
      </m:oMath>
      <w:r>
        <w:t xml:space="preserve"> *→ </w:t>
      </w:r>
      <m:oMath>
        <m:r>
          <w:rPr>
            <w:rFonts w:ascii="Cambria Math" w:hAnsi="Cambria Math"/>
          </w:rPr>
          <m:t>B</m:t>
        </m:r>
      </m:oMath>
      <w:r w:rsidR="00FD11C8">
        <w:rPr>
          <w:rFonts w:eastAsiaTheme="minorEastAsia"/>
        </w:rPr>
        <w:t xml:space="preserve"> with any type of </w:t>
      </w:r>
      <w:r w:rsidR="001C2C2F">
        <w:rPr>
          <w:rFonts w:eastAsiaTheme="minorEastAsia"/>
        </w:rPr>
        <w:t>edge endpoint</w:t>
      </w:r>
      <w:r w:rsidR="00FD11C8">
        <w:rPr>
          <w:rFonts w:eastAsiaTheme="minorEastAsia"/>
        </w:rPr>
        <w:t xml:space="preserve"> on the side of </w:t>
      </w:r>
      <m:oMath>
        <m:r>
          <w:rPr>
            <w:rFonts w:ascii="Cambria Math" w:hAnsi="Cambria Math"/>
          </w:rPr>
          <m:t>A</m:t>
        </m:r>
      </m:oMath>
      <w:r w:rsidR="00FD11C8">
        <w:rPr>
          <w:rFonts w:eastAsiaTheme="minorEastAsia"/>
        </w:rPr>
        <w:t xml:space="preserve"> (*)</w:t>
      </w:r>
      <w:r>
        <w:t xml:space="preserve">, specify that </w:t>
      </w:r>
      <m:oMath>
        <m:r>
          <w:rPr>
            <w:rFonts w:ascii="Cambria Math" w:hAnsi="Cambria Math"/>
          </w:rPr>
          <m:t>B</m:t>
        </m:r>
      </m:oMath>
      <w:r>
        <w:t xml:space="preserve"> is not an ancestor </w:t>
      </w:r>
      <w:r w:rsidR="00FD11C8">
        <w:t xml:space="preserve">(i.e. cause) </w:t>
      </w:r>
      <w:r>
        <w:t xml:space="preserve">of </w:t>
      </w:r>
      <m:oMath>
        <m:r>
          <w:rPr>
            <w:rFonts w:ascii="Cambria Math" w:hAnsi="Cambria Math"/>
          </w:rPr>
          <m:t>A</m:t>
        </m:r>
      </m:oMath>
      <w:r>
        <w:t xml:space="preserve"> in every graph within the Markov equivalence class, </w:t>
      </w:r>
      <m:oMath>
        <m:r>
          <w:rPr>
            <w:rFonts w:ascii="Cambria Math" w:hAnsi="Cambria Math"/>
          </w:rPr>
          <m:t>Equiv</m:t>
        </m:r>
        <m:d>
          <m:dPr>
            <m:ctrlPr>
              <w:rPr>
                <w:rFonts w:ascii="Cambria Math" w:hAnsi="Cambria Math"/>
              </w:rPr>
            </m:ctrlPr>
          </m:dPr>
          <m:e>
            <m:r>
              <w:rPr>
                <w:rFonts w:ascii="Cambria Math" w:hAnsi="Cambria Math"/>
              </w:rPr>
              <m:t>G</m:t>
            </m:r>
          </m:e>
        </m:d>
      </m:oMath>
      <w:r>
        <w:t xml:space="preserve">. </w:t>
      </w:r>
      <m:oMath>
        <m:r>
          <w:rPr>
            <w:rFonts w:ascii="Cambria Math" w:hAnsi="Cambria Math"/>
          </w:rPr>
          <m:t>A</m:t>
        </m:r>
      </m:oMath>
      <w:r>
        <w:t>*—</w:t>
      </w:r>
      <m:oMath>
        <m:r>
          <w:rPr>
            <w:rFonts w:ascii="Cambria Math" w:hAnsi="Cambria Math"/>
          </w:rPr>
          <m:t>B</m:t>
        </m:r>
      </m:oMath>
      <w:r>
        <w:t xml:space="preserve"> represent cases where </w:t>
      </w:r>
      <m:oMath>
        <m:r>
          <w:rPr>
            <w:rFonts w:ascii="Cambria Math" w:hAnsi="Cambria Math"/>
          </w:rPr>
          <m:t>B</m:t>
        </m:r>
      </m:oMath>
      <w:r>
        <w:t xml:space="preserve"> is an ancestor of </w:t>
      </w:r>
      <m:oMath>
        <m:r>
          <w:rPr>
            <w:rFonts w:ascii="Cambria Math" w:hAnsi="Cambria Math"/>
          </w:rPr>
          <m:t>A</m:t>
        </m:r>
      </m:oMath>
      <w:r>
        <w:t xml:space="preserve"> in every graph in </w:t>
      </w:r>
      <m:oMath>
        <m:r>
          <w:rPr>
            <w:rFonts w:ascii="Cambria Math" w:hAnsi="Cambria Math"/>
          </w:rPr>
          <m:t>Equiv</m:t>
        </m:r>
        <m:d>
          <m:dPr>
            <m:ctrlPr>
              <w:rPr>
                <w:rFonts w:ascii="Cambria Math" w:hAnsi="Cambria Math"/>
              </w:rPr>
            </m:ctrlPr>
          </m:dPr>
          <m:e>
            <m:r>
              <w:rPr>
                <w:rFonts w:ascii="Cambria Math" w:hAnsi="Cambria Math"/>
              </w:rPr>
              <m:t>G</m:t>
            </m:r>
          </m:e>
        </m:d>
      </m:oMath>
      <w:r>
        <w:t xml:space="preserve">. Circle endpoints, </w:t>
      </w:r>
      <m:oMath>
        <m:r>
          <w:rPr>
            <w:rFonts w:ascii="Cambria Math" w:hAnsi="Cambria Math"/>
          </w:rPr>
          <m:t>A</m:t>
        </m:r>
      </m:oMath>
      <w:r>
        <w:t>*-o</w:t>
      </w:r>
      <m:oMath>
        <m:r>
          <w:rPr>
            <w:rFonts w:ascii="Cambria Math" w:hAnsi="Cambria Math"/>
          </w:rPr>
          <m:t>B</m:t>
        </m:r>
      </m:oMath>
      <w:r>
        <w:t xml:space="preserve">, denote ambiguity in the ancestral relationship, meaning that </w:t>
      </w:r>
      <m:oMath>
        <m:r>
          <w:rPr>
            <w:rFonts w:ascii="Cambria Math" w:hAnsi="Cambria Math"/>
          </w:rPr>
          <m:t>B</m:t>
        </m:r>
      </m:oMath>
      <w:r>
        <w:t xml:space="preserve">’s ancestral status relative to </w:t>
      </w:r>
      <m:oMath>
        <m:r>
          <w:rPr>
            <w:rFonts w:ascii="Cambria Math" w:hAnsi="Cambria Math"/>
          </w:rPr>
          <m:t>A</m:t>
        </m:r>
      </m:oMath>
      <w:r>
        <w:t xml:space="preserve"> varies across graphs in </w:t>
      </w:r>
      <m:oMath>
        <m:r>
          <w:rPr>
            <w:rFonts w:ascii="Cambria Math" w:hAnsi="Cambria Math"/>
          </w:rPr>
          <m:t>Equiv</m:t>
        </m:r>
        <m:d>
          <m:dPr>
            <m:ctrlPr>
              <w:rPr>
                <w:rFonts w:ascii="Cambria Math" w:hAnsi="Cambria Math"/>
              </w:rPr>
            </m:ctrlPr>
          </m:dPr>
          <m:e>
            <m:r>
              <w:rPr>
                <w:rFonts w:ascii="Cambria Math" w:hAnsi="Cambria Math"/>
              </w:rPr>
              <m:t>G</m:t>
            </m:r>
          </m:e>
        </m:d>
      </m:oMath>
      <w:r>
        <w:t>.</w:t>
      </w:r>
    </w:p>
    <w:p w14:paraId="4A07174F" w14:textId="77777777" w:rsidR="003A44A5" w:rsidRDefault="00C90932">
      <w:pPr>
        <w:pStyle w:val="BodyText"/>
      </w:pPr>
      <w:r>
        <w:t xml:space="preserve">In contrast, the graph produced by the PC algorithm is a </w:t>
      </w:r>
      <w:r>
        <w:rPr>
          <w:i/>
          <w:iCs/>
        </w:rPr>
        <w:t>CPDAG</w:t>
      </w:r>
      <w:r>
        <w:t xml:space="preserve"> (completed partially directed acyclic graph), where directed edges (</w:t>
      </w:r>
      <m:oMath>
        <m:r>
          <w:rPr>
            <w:rFonts w:ascii="Cambria Math" w:hAnsi="Cambria Math"/>
          </w:rPr>
          <m:t>A</m:t>
        </m:r>
      </m:oMath>
      <w:r>
        <w:t xml:space="preserve"> → </w:t>
      </w:r>
      <m:oMath>
        <m:r>
          <w:rPr>
            <w:rFonts w:ascii="Cambria Math" w:hAnsi="Cambria Math"/>
          </w:rPr>
          <m:t>B</m:t>
        </m:r>
      </m:oMath>
      <w:r>
        <w:t xml:space="preserve">) indicate that </w:t>
      </w:r>
      <m:oMath>
        <m:r>
          <w:rPr>
            <w:rFonts w:ascii="Cambria Math" w:hAnsi="Cambria Math"/>
          </w:rPr>
          <m:t>A</m:t>
        </m:r>
      </m:oMath>
      <w:r>
        <w:t xml:space="preserve"> is a direct cause (parent) of </w:t>
      </w:r>
      <m:oMath>
        <m:r>
          <w:rPr>
            <w:rFonts w:ascii="Cambria Math" w:hAnsi="Cambria Math"/>
          </w:rPr>
          <m:t>B</m:t>
        </m:r>
      </m:oMath>
      <w:r>
        <w:t xml:space="preserve">. Unlike FCI and CCI, the CPDAG does not include circle symbols. Instead, when the PC algorithm cannot determine the direction, it represents uncertainty with bidirectional arrows. While PC serves as a useful reference, its strict assumptions of acyclicity and the absence of latent confounders limit its applicability in more complex settings. Therefore, our primary focus remains on the results from FCI and CCI. For completeness, all PC algorithm results are provided in the </w:t>
      </w:r>
      <w:hyperlink w:anchor="sec-appendix">
        <w:r w:rsidR="003A44A5">
          <w:rPr>
            <w:rStyle w:val="Hyperlink"/>
          </w:rPr>
          <w:t>Appendix</w:t>
        </w:r>
      </w:hyperlink>
      <w:r>
        <w:t>.</w:t>
      </w:r>
    </w:p>
    <w:p w14:paraId="0D1619B4" w14:textId="4D06ADA6" w:rsidR="003A44A5" w:rsidRDefault="00C90932">
      <w:pPr>
        <w:pStyle w:val="BodyText"/>
      </w:pPr>
      <w:r>
        <w:t xml:space="preserve">One practical challenge in applying these algorithms to the HELIUS data is that the data does not follow a Gaussian distribution, and the relationships among variables are unlikely to be strictly linear. To account for this, we complement the commonly used Gaussian conditional independence test (CI test), which relies on partial correlations, with a non-parametric CI test based on kernel methods. However, kernel-based non-parametric tests are computationally demanding, particularly with large datasets like ours. To mitigate this issue, we employ Randomized Conditional Independence Test (RCIT) and the Randomized conditional Correlation Test (RCoT), which uses random Fourier features to approximate the kernel methods, thereby significantly reducing the computational cost (Strobl et al., 2019). For a more detailed explanation of RCIT and RCoT, see </w:t>
      </w:r>
      <w:hyperlink w:anchor="sec-rcot">
        <w:r w:rsidR="003A44A5">
          <w:rPr>
            <w:rStyle w:val="Hyperlink"/>
          </w:rPr>
          <w:t>Section 6.8</w:t>
        </w:r>
      </w:hyperlink>
      <w:r>
        <w:t>.</w:t>
      </w:r>
    </w:p>
    <w:p w14:paraId="23E4C65D" w14:textId="77777777" w:rsidR="003A44A5" w:rsidRDefault="00C90932">
      <w:pPr>
        <w:pStyle w:val="Heading2"/>
      </w:pPr>
      <w:bookmarkStart w:id="120" w:name="analysis"/>
      <w:bookmarkEnd w:id="119"/>
      <w:r>
        <w:t>2.3 Analysis</w:t>
      </w:r>
    </w:p>
    <w:p w14:paraId="1A9AAB90" w14:textId="0CD27EAF" w:rsidR="003A44A5" w:rsidRDefault="00C90932">
      <w:pPr>
        <w:pStyle w:val="FirstParagraph"/>
      </w:pPr>
      <w:r>
        <w:t>We analyze the causal structure using two approaches: one with the PHQ sum score representing overall depression severity, and another with individual symptom scores. The PHQ sum score simplifies the analysis by reducing dimensionality, which is computationally advantageous and provides a broad, interpretable perspective on depression’s relationship with precari</w:t>
      </w:r>
      <w:r w:rsidR="00601585">
        <w:t>ousness</w:t>
      </w:r>
      <w:r>
        <w:t xml:space="preserve"> factors. In contrast, individual symptom scores offer a nuanced understanding, capturing the heterogeneous ways symptoms respond to precari</w:t>
      </w:r>
      <w:r w:rsidR="00601585">
        <w:t>ousness</w:t>
      </w:r>
      <w:r>
        <w:t xml:space="preserve"> factors. However, analyzing individual symptoms poses methodological challenges due to their non-standard distributions and the increased complexity introduced by the higher dimensionality. By employing both approaches, we balance simplicity and granularity, ensuring robustness in our findings: the PHQ sum score captures overarching trends, while symptom-level analysis reveals detailed dynamics, essential for tailoring specific interventions.</w:t>
      </w:r>
    </w:p>
    <w:p w14:paraId="3AB47B9E" w14:textId="703E0060" w:rsidR="003A44A5" w:rsidRDefault="00C90932">
      <w:pPr>
        <w:pStyle w:val="BodyText"/>
      </w:pPr>
      <w:r>
        <w:lastRenderedPageBreak/>
        <w:t xml:space="preserve">To evaluate the sensitivity of the results to the choice of alpha levels and ensure consistency, we test two significance levels — </w:t>
      </w:r>
      <m:oMath>
        <m:r>
          <w:rPr>
            <w:rFonts w:ascii="Cambria Math" w:hAnsi="Cambria Math"/>
          </w:rPr>
          <m:t>α</m:t>
        </m:r>
        <m:r>
          <m:rPr>
            <m:sty m:val="p"/>
          </m:rPr>
          <w:rPr>
            <w:rFonts w:ascii="Cambria Math" w:hAnsi="Cambria Math"/>
          </w:rPr>
          <m:t>=</m:t>
        </m:r>
        <m:r>
          <w:rPr>
            <w:rFonts w:ascii="Cambria Math" w:hAnsi="Cambria Math"/>
          </w:rPr>
          <m:t>0.01</m:t>
        </m:r>
        <m:r>
          <m:rPr>
            <m:sty m:val="p"/>
          </m:rPr>
          <w:rPr>
            <w:rFonts w:ascii="Cambria Math" w:hAnsi="Cambria Math"/>
          </w:rPr>
          <m:t>,</m:t>
        </m:r>
        <m:r>
          <w:rPr>
            <w:rFonts w:ascii="Cambria Math" w:hAnsi="Cambria Math"/>
          </w:rPr>
          <m:t>0.05</m:t>
        </m:r>
      </m:oMath>
      <w:r>
        <w:t>. To further ensure robustness, we employ bootstrapping to generate 100 bootstrap samples</w:t>
      </w:r>
      <w:r w:rsidR="00601585">
        <w:t>.</w:t>
      </w:r>
      <w:r>
        <w:t xml:space="preserve"> For each sample, we estimate causal graphs and retain only the edges and directions that appear above predefined thresholds.</w:t>
      </w:r>
    </w:p>
    <w:p w14:paraId="38F7411A" w14:textId="77777777" w:rsidR="003A44A5" w:rsidRDefault="00C90932">
      <w:pPr>
        <w:pStyle w:val="BodyText"/>
      </w:pPr>
      <w:r>
        <w:t>The analyses are conducted under the following conditions:</w:t>
      </w:r>
    </w:p>
    <w:p w14:paraId="00896115" w14:textId="77777777" w:rsidR="003A44A5" w:rsidRDefault="00C90932">
      <w:pPr>
        <w:pStyle w:val="Compact"/>
        <w:numPr>
          <w:ilvl w:val="0"/>
          <w:numId w:val="3"/>
        </w:numPr>
      </w:pPr>
      <w:r>
        <w:t>Significance levels (</w:t>
      </w:r>
      <m:oMath>
        <m:r>
          <w:rPr>
            <w:rFonts w:ascii="Cambria Math" w:hAnsi="Cambria Math"/>
          </w:rPr>
          <m:t>α</m:t>
        </m:r>
      </m:oMath>
      <w:r>
        <w:t>): 0.01 and 0.05</w:t>
      </w:r>
    </w:p>
    <w:p w14:paraId="315E25EA" w14:textId="77777777" w:rsidR="003A44A5" w:rsidRDefault="00C90932">
      <w:pPr>
        <w:pStyle w:val="Compact"/>
        <w:numPr>
          <w:ilvl w:val="0"/>
          <w:numId w:val="3"/>
        </w:numPr>
      </w:pPr>
      <w:r>
        <w:t>Thresholds: 0.5, 0.6, 0.7, and 0.8</w:t>
      </w:r>
    </w:p>
    <w:p w14:paraId="03E16033" w14:textId="77777777" w:rsidR="003A44A5" w:rsidRDefault="00C90932">
      <w:pPr>
        <w:pStyle w:val="Compact"/>
        <w:numPr>
          <w:ilvl w:val="0"/>
          <w:numId w:val="3"/>
        </w:numPr>
      </w:pPr>
      <w:r>
        <w:t>CI test: Gaussian CI test, RCoT</w:t>
      </w:r>
    </w:p>
    <w:p w14:paraId="78342980" w14:textId="77777777" w:rsidR="003A44A5" w:rsidRDefault="00C90932">
      <w:pPr>
        <w:pStyle w:val="Compact"/>
        <w:numPr>
          <w:ilvl w:val="0"/>
          <w:numId w:val="3"/>
        </w:numPr>
      </w:pPr>
      <w:r>
        <w:t>Algorithms: FCI, CCI, and PC</w:t>
      </w:r>
    </w:p>
    <w:p w14:paraId="04291910" w14:textId="77777777" w:rsidR="003A44A5" w:rsidRDefault="00C90932">
      <w:pPr>
        <w:pStyle w:val="FirstParagraph"/>
      </w:pPr>
      <w:r>
        <w:t>This setup yields 16 combinations (2 significance levels × 4 thresholds × 2 CI tests), applied across three algorithms, with each combination repeated for 100 bootstrap samples, resulting in a total of 1,600 resulting graphs. For analyses involving individual symptom variables, we streamline the setup by using thresholds of 0.6 and 0.7, reducing the number of bootstrap samples to 30. Additionally, we fix the skeleton of edges among symptom variables based on the common structure estimated across all three algorithms, thereby reducing the computational time required to estimate skeletons. This fixed structure aligns with commonly observed skeleton structures in the literature, ensuring relevance to existing findings (</w:t>
      </w:r>
      <w:r>
        <w:rPr>
          <w:b/>
          <w:bCs/>
        </w:rPr>
        <w:t>cite the comp_model paper</w:t>
      </w:r>
      <w:r>
        <w:t>).</w:t>
      </w:r>
      <w:r>
        <w:rPr>
          <w:rStyle w:val="FootnoteReference"/>
        </w:rPr>
        <w:footnoteReference w:id="1"/>
      </w:r>
    </w:p>
    <w:p w14:paraId="37B338C7" w14:textId="0252C556" w:rsidR="003A44A5" w:rsidRDefault="00C90932">
      <w:pPr>
        <w:pStyle w:val="BodyText"/>
      </w:pPr>
      <w:r>
        <w:t>To summarize the results, we identify the most frequently occurring edge endpoints across different experimental setups. This ensures that only stable and consistent edges are retained, providing a clearer and more reliable understanding of the relationships between precari</w:t>
      </w:r>
      <w:r w:rsidR="00D4681C">
        <w:t>ousness</w:t>
      </w:r>
      <w:r>
        <w:t xml:space="preserve"> factors and depression. Refer to </w:t>
      </w:r>
      <w:hyperlink w:anchor="fig-workflow">
        <w:r w:rsidR="003A44A5">
          <w:rPr>
            <w:rStyle w:val="Hyperlink"/>
          </w:rPr>
          <w:t>Figure 2</w:t>
        </w:r>
      </w:hyperlink>
      <w:r>
        <w:t xml:space="preserve"> for the analysis workflow.</w:t>
      </w:r>
    </w:p>
    <w:tbl>
      <w:tblPr>
        <w:tblStyle w:val="Table"/>
        <w:tblW w:w="5000" w:type="pct"/>
        <w:tblLayout w:type="fixed"/>
        <w:tblLook w:val="0000" w:firstRow="0" w:lastRow="0" w:firstColumn="0" w:lastColumn="0" w:noHBand="0" w:noVBand="0"/>
      </w:tblPr>
      <w:tblGrid>
        <w:gridCol w:w="9360"/>
      </w:tblGrid>
      <w:tr w:rsidR="003A44A5" w14:paraId="5590CF82" w14:textId="77777777">
        <w:tc>
          <w:tcPr>
            <w:tcW w:w="7920" w:type="dxa"/>
          </w:tcPr>
          <w:p w14:paraId="71960C72" w14:textId="77777777" w:rsidR="003A44A5" w:rsidRDefault="00C90932">
            <w:pPr>
              <w:pStyle w:val="Compact"/>
              <w:jc w:val="center"/>
            </w:pPr>
            <w:bookmarkStart w:id="121" w:name="fig-workflow"/>
            <w:r>
              <w:rPr>
                <w:noProof/>
              </w:rPr>
              <w:lastRenderedPageBreak/>
              <w:drawing>
                <wp:inline distT="0" distB="0" distL="0" distR="0" wp14:anchorId="1C57658E" wp14:editId="5FDFA817">
                  <wp:extent cx="4267200" cy="435676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g/simsetup.png"/>
                          <pic:cNvPicPr>
                            <a:picLocks noChangeAspect="1" noChangeArrowheads="1"/>
                          </pic:cNvPicPr>
                        </pic:nvPicPr>
                        <pic:blipFill>
                          <a:blip r:embed="rId13"/>
                          <a:stretch>
                            <a:fillRect/>
                          </a:stretch>
                        </pic:blipFill>
                        <pic:spPr bwMode="auto">
                          <a:xfrm>
                            <a:off x="0" y="0"/>
                            <a:ext cx="4267200" cy="4356766"/>
                          </a:xfrm>
                          <a:prstGeom prst="rect">
                            <a:avLst/>
                          </a:prstGeom>
                          <a:noFill/>
                          <a:ln w="9525">
                            <a:noFill/>
                            <a:headEnd/>
                            <a:tailEnd/>
                          </a:ln>
                        </pic:spPr>
                      </pic:pic>
                    </a:graphicData>
                  </a:graphic>
                </wp:inline>
              </w:drawing>
            </w:r>
          </w:p>
          <w:p w14:paraId="24686FAC" w14:textId="77777777" w:rsidR="003A44A5" w:rsidRDefault="00C90932">
            <w:pPr>
              <w:pStyle w:val="ImageCaption"/>
              <w:spacing w:before="200"/>
            </w:pPr>
            <w:r>
              <w:t>Figure 2: Analysis workflow applied across all three algorithms.</w:t>
            </w:r>
          </w:p>
        </w:tc>
        <w:bookmarkEnd w:id="121"/>
      </w:tr>
    </w:tbl>
    <w:p w14:paraId="2F7586A5" w14:textId="77777777" w:rsidR="003A44A5" w:rsidRDefault="00C90932">
      <w:pPr>
        <w:pStyle w:val="Heading1"/>
      </w:pPr>
      <w:bookmarkStart w:id="122" w:name="results"/>
      <w:bookmarkEnd w:id="96"/>
      <w:bookmarkEnd w:id="120"/>
      <w:r>
        <w:t>3. Results</w:t>
      </w:r>
    </w:p>
    <w:p w14:paraId="4ABB284E" w14:textId="77777777" w:rsidR="003A44A5" w:rsidRDefault="00C90932">
      <w:pPr>
        <w:pStyle w:val="Heading2"/>
      </w:pPr>
      <w:bookmarkStart w:id="123" w:name="depression-as-sum-score"/>
      <w:r>
        <w:t>3.1 Depression as sum score</w:t>
      </w:r>
    </w:p>
    <w:p w14:paraId="0906134D" w14:textId="3D6D6874" w:rsidR="003A44A5" w:rsidRDefault="00C90932">
      <w:pPr>
        <w:pStyle w:val="FirstParagraph"/>
      </w:pPr>
      <w:r>
        <w:t>The sum score graphs provide a high-level summary of how precari</w:t>
      </w:r>
      <w:r w:rsidR="00275D33">
        <w:t>ousness</w:t>
      </w:r>
      <w:r>
        <w:t xml:space="preserve"> factors collectively influence overall depression severity, focusing on aggregated relationships. </w:t>
      </w:r>
      <w:hyperlink w:anchor="fig-sum">
        <w:r w:rsidR="003A44A5">
          <w:rPr>
            <w:rStyle w:val="Hyperlink"/>
          </w:rPr>
          <w:t>Figure 3</w:t>
        </w:r>
      </w:hyperlink>
      <w:r>
        <w:t xml:space="preserve"> illustrates the </w:t>
      </w:r>
      <w:r w:rsidR="00275D33">
        <w:t xml:space="preserve">summary graph of the </w:t>
      </w:r>
      <w:r>
        <w:t>causal relationships between precari</w:t>
      </w:r>
      <w:r w:rsidR="00275D33">
        <w:t>ousness</w:t>
      </w:r>
      <w:r>
        <w:t xml:space="preserve"> factors (</w:t>
      </w:r>
      <w:r>
        <w:rPr>
          <w:i/>
          <w:iCs/>
        </w:rPr>
        <w:t>P.hou</w:t>
      </w:r>
      <w:r>
        <w:t xml:space="preserve">, </w:t>
      </w:r>
      <w:r>
        <w:rPr>
          <w:i/>
          <w:iCs/>
        </w:rPr>
        <w:t>P.emp</w:t>
      </w:r>
      <w:r>
        <w:t xml:space="preserve">, </w:t>
      </w:r>
      <w:r>
        <w:rPr>
          <w:i/>
          <w:iCs/>
        </w:rPr>
        <w:t>P.soc</w:t>
      </w:r>
      <w:r>
        <w:t xml:space="preserve">, </w:t>
      </w:r>
      <w:r>
        <w:rPr>
          <w:i/>
          <w:iCs/>
        </w:rPr>
        <w:t>S.rel</w:t>
      </w:r>
      <w:r>
        <w:t xml:space="preserve">, </w:t>
      </w:r>
      <w:r>
        <w:rPr>
          <w:i/>
          <w:iCs/>
        </w:rPr>
        <w:t>S.fin</w:t>
      </w:r>
      <w:r>
        <w:t>) and the depression sum score (</w:t>
      </w:r>
      <w:r>
        <w:rPr>
          <w:i/>
          <w:iCs/>
        </w:rPr>
        <w:t>PHQsum</w:t>
      </w:r>
      <w:r>
        <w:t>) under two different setups: (a) using both Gaussian CI test and RCoT</w:t>
      </w:r>
      <w:r w:rsidR="00275D33">
        <w:t xml:space="preserve"> (providing a summary graph based on all 1600 setups)</w:t>
      </w:r>
      <w:r>
        <w:t>, and (b) using RCoT alone</w:t>
      </w:r>
      <w:r w:rsidR="00275D33">
        <w:t xml:space="preserve"> (providing a summary graph based on 800 setups)</w:t>
      </w:r>
      <w:r>
        <w:t>. Black edges represent consistent causal relationships identified by both FCI and CCI, while gray edges denote inconsistent relationships that vary between the two methods</w:t>
      </w:r>
      <w:r w:rsidR="00723018">
        <w:t xml:space="preserve"> (i.e. present in one and not present in the other or indicating different ancestral status between the factors)</w:t>
      </w:r>
      <w:r>
        <w:t xml:space="preserve">. The edge endpoints of inconsistent gray edges </w:t>
      </w:r>
      <w:r w:rsidR="00723018">
        <w:t xml:space="preserve">(indicating different ancestral status between the factors using the different methods) </w:t>
      </w:r>
      <w:r>
        <w:t>are marked with circles. In graph (a), the key pathways suggest that employment precari</w:t>
      </w:r>
      <w:r w:rsidR="00723018">
        <w:t>ousness</w:t>
      </w:r>
      <w:r>
        <w:t xml:space="preserve"> (</w:t>
      </w:r>
      <w:r>
        <w:rPr>
          <w:i/>
          <w:iCs/>
        </w:rPr>
        <w:t>P.emp</w:t>
      </w:r>
      <w:r>
        <w:t>) and social precari</w:t>
      </w:r>
      <w:r w:rsidR="00723018">
        <w:t>ousness</w:t>
      </w:r>
      <w:r>
        <w:t xml:space="preserve"> (</w:t>
      </w:r>
      <w:r>
        <w:rPr>
          <w:i/>
          <w:iCs/>
        </w:rPr>
        <w:t>P.soc</w:t>
      </w:r>
      <w:r>
        <w:t>) do not cause depression (</w:t>
      </w:r>
      <w:r>
        <w:rPr>
          <w:i/>
          <w:iCs/>
        </w:rPr>
        <w:t>PHQsum</w:t>
      </w:r>
      <w:r>
        <w:t xml:space="preserve">). Social </w:t>
      </w:r>
      <w:r>
        <w:lastRenderedPageBreak/>
        <w:t>precari</w:t>
      </w:r>
      <w:r w:rsidR="00723018">
        <w:t>ousness</w:t>
      </w:r>
      <w:r>
        <w:t xml:space="preserve"> does not cause recent relational stress (</w:t>
      </w:r>
      <w:r>
        <w:rPr>
          <w:i/>
          <w:iCs/>
        </w:rPr>
        <w:t>S.rel</w:t>
      </w:r>
      <w:r>
        <w:t>) or financial stress (</w:t>
      </w:r>
      <w:r>
        <w:rPr>
          <w:i/>
          <w:iCs/>
        </w:rPr>
        <w:t>S.fin</w:t>
      </w:r>
      <w:r>
        <w:t>), and these stressors are likely related by a latent confounder</w:t>
      </w:r>
      <w:r w:rsidR="00723018">
        <w:t xml:space="preserve"> (indicated by the bidirectional </w:t>
      </w:r>
      <w:r w:rsidR="009D684B">
        <w:t>edges</w:t>
      </w:r>
      <w:r w:rsidR="00723018">
        <w:t xml:space="preserve"> that shows that both factors and not an ancestor of the other, while they are related)</w:t>
      </w:r>
      <w:r>
        <w:t xml:space="preserve">. Additionally, </w:t>
      </w:r>
      <w:r>
        <w:rPr>
          <w:i/>
          <w:iCs/>
        </w:rPr>
        <w:t>P.emp</w:t>
      </w:r>
      <w:r>
        <w:t xml:space="preserve"> and </w:t>
      </w:r>
      <w:r>
        <w:rPr>
          <w:i/>
          <w:iCs/>
        </w:rPr>
        <w:t>S.fin</w:t>
      </w:r>
      <w:r>
        <w:t xml:space="preserve"> are identified as non-causes of housing precari</w:t>
      </w:r>
      <w:r w:rsidR="005749EB">
        <w:t>ousness</w:t>
      </w:r>
      <w:r>
        <w:t xml:space="preserve"> (</w:t>
      </w:r>
      <w:r>
        <w:rPr>
          <w:i/>
          <w:iCs/>
        </w:rPr>
        <w:t>P.hou</w:t>
      </w:r>
      <w:r>
        <w:t xml:space="preserve">). Both FCI and CCI detect a dependency between </w:t>
      </w:r>
      <w:r>
        <w:rPr>
          <w:i/>
          <w:iCs/>
        </w:rPr>
        <w:t>P.emp</w:t>
      </w:r>
      <w:r>
        <w:t xml:space="preserve"> and </w:t>
      </w:r>
      <w:r>
        <w:rPr>
          <w:i/>
          <w:iCs/>
        </w:rPr>
        <w:t>S.fin</w:t>
      </w:r>
      <w:r>
        <w:t xml:space="preserve">, but they disagree on the direction of the relationship, leaving it unclear whether </w:t>
      </w:r>
      <w:r>
        <w:rPr>
          <w:i/>
          <w:iCs/>
        </w:rPr>
        <w:t>S.fin</w:t>
      </w:r>
      <w:r>
        <w:t xml:space="preserve"> causes </w:t>
      </w:r>
      <w:r>
        <w:rPr>
          <w:i/>
          <w:iCs/>
        </w:rPr>
        <w:t>P.emp</w:t>
      </w:r>
      <w:r>
        <w:t xml:space="preserve"> or if the connection is mediated by an unmeasured confounder. A similar ambiguity exists in the relationships between </w:t>
      </w:r>
      <w:r>
        <w:rPr>
          <w:i/>
          <w:iCs/>
        </w:rPr>
        <w:t>S.rel</w:t>
      </w:r>
      <w:r>
        <w:t xml:space="preserve"> and </w:t>
      </w:r>
      <w:r>
        <w:rPr>
          <w:i/>
          <w:iCs/>
        </w:rPr>
        <w:t>PHQsum</w:t>
      </w:r>
      <w:r>
        <w:t xml:space="preserve"> and between </w:t>
      </w:r>
      <w:r>
        <w:rPr>
          <w:i/>
          <w:iCs/>
        </w:rPr>
        <w:t>S.fin</w:t>
      </w:r>
      <w:r>
        <w:t xml:space="preserve"> and </w:t>
      </w:r>
      <w:r>
        <w:rPr>
          <w:i/>
          <w:iCs/>
        </w:rPr>
        <w:t>PHQsum</w:t>
      </w:r>
      <w:r>
        <w:t>, with the methods diverging on whether these stressors influence depression or are linked through latent variables.</w:t>
      </w:r>
    </w:p>
    <w:p w14:paraId="491F3814" w14:textId="77777777" w:rsidR="003A44A5" w:rsidRDefault="00C90932">
      <w:pPr>
        <w:pStyle w:val="BodyText"/>
      </w:pPr>
      <w:r>
        <w:t xml:space="preserve">Graph (b), derived solely from the nonparametric RCoT test. Both graphs consistently identify that employment precarity is not a cause of housing precarity or depression, and that social precarity does not cause depression or financial stress. The relationship between stressors and depression remains unresolved between the two algorithms. </w:t>
      </w:r>
      <w:r w:rsidRPr="007C76D3">
        <w:rPr>
          <w:highlight w:val="yellow"/>
        </w:rPr>
        <w:t>However, RCoT provides greater confidence that depression is not the cause of financial stress and suggests a stronger likelihood that the financial stress may contribute to depression or that their relationship is mediated by a latent confounder.</w:t>
      </w:r>
      <w:r>
        <w:t xml:space="preserve"> The role of relational stress has become less pronounced, as the edge between </w:t>
      </w:r>
      <w:r>
        <w:rPr>
          <w:i/>
          <w:iCs/>
        </w:rPr>
        <w:t>P.soc</w:t>
      </w:r>
      <w:r>
        <w:t xml:space="preserve"> and </w:t>
      </w:r>
      <w:r>
        <w:rPr>
          <w:i/>
          <w:iCs/>
        </w:rPr>
        <w:t>S.rel</w:t>
      </w:r>
      <w:r>
        <w:t xml:space="preserve"> is omitted, and the relationship between </w:t>
      </w:r>
      <w:r>
        <w:rPr>
          <w:i/>
          <w:iCs/>
        </w:rPr>
        <w:t>S.rel</w:t>
      </w:r>
      <w:r>
        <w:t xml:space="preserve"> and </w:t>
      </w:r>
      <w:r>
        <w:rPr>
          <w:i/>
          <w:iCs/>
        </w:rPr>
        <w:t>S.fin</w:t>
      </w:r>
      <w:r>
        <w:t xml:space="preserve"> is now inconsistent between the algorithms.</w:t>
      </w:r>
    </w:p>
    <w:p w14:paraId="4DB73F91" w14:textId="1AB9449C" w:rsidR="003A44A5" w:rsidRDefault="00C90932">
      <w:pPr>
        <w:pStyle w:val="BodyText"/>
      </w:pPr>
      <w:r>
        <w:t xml:space="preserve">Overall, both graphs highlight </w:t>
      </w:r>
      <w:r w:rsidR="00580CDE">
        <w:t>that</w:t>
      </w:r>
      <w:r>
        <w:t xml:space="preserve"> recent stressors a</w:t>
      </w:r>
      <w:r w:rsidR="00580CDE">
        <w:t>re</w:t>
      </w:r>
      <w:r>
        <w:t xml:space="preserve"> closely linked with depression, either as causes or through latent confounders. Employment and social precari</w:t>
      </w:r>
      <w:r w:rsidR="00580CDE">
        <w:t>ousness</w:t>
      </w:r>
      <w:r>
        <w:t xml:space="preserve"> may be influenced by depression, either directly or </w:t>
      </w:r>
      <w:r w:rsidR="00580CDE">
        <w:t xml:space="preserve">the relationship would exist </w:t>
      </w:r>
      <w:r>
        <w:t>through latent variables. Lastly, housing precari</w:t>
      </w:r>
      <w:r w:rsidR="00580CDE">
        <w:t>ousness</w:t>
      </w:r>
      <w:r>
        <w:t xml:space="preserve"> does not directly impact depression but </w:t>
      </w:r>
      <w:r w:rsidR="00580CDE">
        <w:t xml:space="preserve">is </w:t>
      </w:r>
      <w:r>
        <w:t>connected to employment precari</w:t>
      </w:r>
      <w:r w:rsidR="00580CDE">
        <w:t>ousness</w:t>
      </w:r>
      <w:r>
        <w:t xml:space="preserve"> and financial stress, either directly or through a latent confounder.</w:t>
      </w:r>
    </w:p>
    <w:tbl>
      <w:tblPr>
        <w:tblStyle w:val="Table"/>
        <w:tblW w:w="4900" w:type="pct"/>
        <w:tblLayout w:type="fixed"/>
        <w:tblLook w:val="0000" w:firstRow="0" w:lastRow="0" w:firstColumn="0" w:lastColumn="0" w:noHBand="0" w:noVBand="0"/>
      </w:tblPr>
      <w:tblGrid>
        <w:gridCol w:w="4586"/>
        <w:gridCol w:w="4587"/>
      </w:tblGrid>
      <w:tr w:rsidR="003A44A5" w14:paraId="12BF0E65" w14:textId="77777777">
        <w:tc>
          <w:tcPr>
            <w:tcW w:w="3880" w:type="dxa"/>
          </w:tcPr>
          <w:p w14:paraId="0A0E7186" w14:textId="77777777" w:rsidR="003A44A5" w:rsidRDefault="003A44A5">
            <w:pPr>
              <w:pStyle w:val="ImageCaption"/>
              <w:spacing w:before="200"/>
              <w:jc w:val="center"/>
            </w:pPr>
            <w:bookmarkStart w:id="124" w:name="fig-sum"/>
          </w:p>
          <w:tbl>
            <w:tblPr>
              <w:tblStyle w:val="Table"/>
              <w:tblW w:w="4900" w:type="pct"/>
              <w:tblLayout w:type="fixed"/>
              <w:tblLook w:val="0000" w:firstRow="0" w:lastRow="0" w:firstColumn="0" w:lastColumn="0" w:noHBand="0" w:noVBand="0"/>
            </w:tblPr>
            <w:tblGrid>
              <w:gridCol w:w="4283"/>
            </w:tblGrid>
            <w:tr w:rsidR="003A44A5" w14:paraId="7FC7A0F4" w14:textId="77777777">
              <w:tc>
                <w:tcPr>
                  <w:tcW w:w="4476" w:type="dxa"/>
                </w:tcPr>
                <w:p w14:paraId="6725DEF8" w14:textId="77777777" w:rsidR="003A44A5" w:rsidRDefault="00C90932">
                  <w:pPr>
                    <w:pStyle w:val="Compact"/>
                  </w:pPr>
                  <w:bookmarkStart w:id="125" w:name="fig-sum-1"/>
                  <w:r>
                    <w:rPr>
                      <w:noProof/>
                    </w:rPr>
                    <w:lastRenderedPageBreak/>
                    <w:drawing>
                      <wp:inline distT="0" distB="0" distL="0" distR="0" wp14:anchorId="22405A57" wp14:editId="19D6893C">
                        <wp:extent cx="2971800" cy="314872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g/both_dot.png"/>
                                <pic:cNvPicPr>
                                  <a:picLocks noChangeAspect="1" noChangeArrowheads="1"/>
                                </pic:cNvPicPr>
                              </pic:nvPicPr>
                              <pic:blipFill>
                                <a:blip r:embed="rId14"/>
                                <a:stretch>
                                  <a:fillRect/>
                                </a:stretch>
                              </pic:blipFill>
                              <pic:spPr bwMode="auto">
                                <a:xfrm>
                                  <a:off x="0" y="0"/>
                                  <a:ext cx="2971800" cy="3148728"/>
                                </a:xfrm>
                                <a:prstGeom prst="rect">
                                  <a:avLst/>
                                </a:prstGeom>
                                <a:noFill/>
                                <a:ln w="9525">
                                  <a:noFill/>
                                  <a:headEnd/>
                                  <a:tailEnd/>
                                </a:ln>
                              </pic:spPr>
                            </pic:pic>
                          </a:graphicData>
                        </a:graphic>
                      </wp:inline>
                    </w:drawing>
                  </w:r>
                </w:p>
                <w:p w14:paraId="32E7C043" w14:textId="77777777" w:rsidR="003A44A5" w:rsidRDefault="00C90932">
                  <w:pPr>
                    <w:pStyle w:val="ImageCaption"/>
                    <w:spacing w:before="200"/>
                  </w:pPr>
                  <w:r>
                    <w:t>(a) Using both GaussianCI and RCoT</w:t>
                  </w:r>
                </w:p>
              </w:tc>
              <w:bookmarkEnd w:id="125"/>
            </w:tr>
          </w:tbl>
          <w:p w14:paraId="2876AFF2" w14:textId="77777777" w:rsidR="003A44A5" w:rsidRDefault="003A44A5"/>
        </w:tc>
        <w:tc>
          <w:tcPr>
            <w:tcW w:w="3880" w:type="dxa"/>
          </w:tcPr>
          <w:p w14:paraId="6C48A1C4" w14:textId="77777777" w:rsidR="003A44A5" w:rsidRDefault="003A44A5">
            <w:pPr>
              <w:pStyle w:val="ImageCaption"/>
              <w:spacing w:before="200"/>
              <w:jc w:val="center"/>
            </w:pPr>
          </w:p>
          <w:tbl>
            <w:tblPr>
              <w:tblStyle w:val="Table"/>
              <w:tblW w:w="4900" w:type="pct"/>
              <w:tblLayout w:type="fixed"/>
              <w:tblLook w:val="0000" w:firstRow="0" w:lastRow="0" w:firstColumn="0" w:lastColumn="0" w:noHBand="0" w:noVBand="0"/>
            </w:tblPr>
            <w:tblGrid>
              <w:gridCol w:w="4284"/>
            </w:tblGrid>
            <w:tr w:rsidR="003A44A5" w14:paraId="6523CED0" w14:textId="77777777">
              <w:tc>
                <w:tcPr>
                  <w:tcW w:w="4476" w:type="dxa"/>
                </w:tcPr>
                <w:p w14:paraId="3972C7A7" w14:textId="77777777" w:rsidR="003A44A5" w:rsidRDefault="00C90932">
                  <w:pPr>
                    <w:pStyle w:val="Compact"/>
                  </w:pPr>
                  <w:bookmarkStart w:id="126" w:name="fig-sum-2"/>
                  <w:r>
                    <w:rPr>
                      <w:noProof/>
                    </w:rPr>
                    <w:lastRenderedPageBreak/>
                    <w:drawing>
                      <wp:inline distT="0" distB="0" distL="0" distR="0" wp14:anchorId="565B7D2A" wp14:editId="0EDDA135">
                        <wp:extent cx="2971800" cy="314872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g/rcot_dot.png"/>
                                <pic:cNvPicPr>
                                  <a:picLocks noChangeAspect="1" noChangeArrowheads="1"/>
                                </pic:cNvPicPr>
                              </pic:nvPicPr>
                              <pic:blipFill>
                                <a:blip r:embed="rId15"/>
                                <a:stretch>
                                  <a:fillRect/>
                                </a:stretch>
                              </pic:blipFill>
                              <pic:spPr bwMode="auto">
                                <a:xfrm>
                                  <a:off x="0" y="0"/>
                                  <a:ext cx="2971800" cy="3148728"/>
                                </a:xfrm>
                                <a:prstGeom prst="rect">
                                  <a:avLst/>
                                </a:prstGeom>
                                <a:noFill/>
                                <a:ln w="9525">
                                  <a:noFill/>
                                  <a:headEnd/>
                                  <a:tailEnd/>
                                </a:ln>
                              </pic:spPr>
                            </pic:pic>
                          </a:graphicData>
                        </a:graphic>
                      </wp:inline>
                    </w:drawing>
                  </w:r>
                </w:p>
                <w:p w14:paraId="03621748" w14:textId="77777777" w:rsidR="003A44A5" w:rsidRDefault="00C90932">
                  <w:pPr>
                    <w:pStyle w:val="ImageCaption"/>
                    <w:spacing w:before="200"/>
                  </w:pPr>
                  <w:r>
                    <w:t>(b) Using only RCoT</w:t>
                  </w:r>
                </w:p>
              </w:tc>
              <w:bookmarkEnd w:id="126"/>
            </w:tr>
          </w:tbl>
          <w:p w14:paraId="29C20177" w14:textId="77777777" w:rsidR="003A44A5" w:rsidRDefault="003A44A5"/>
        </w:tc>
      </w:tr>
    </w:tbl>
    <w:p w14:paraId="4697FC34" w14:textId="5089D197" w:rsidR="003A44A5" w:rsidRDefault="00C90932">
      <w:pPr>
        <w:pStyle w:val="ImageCaption"/>
        <w:spacing w:before="200"/>
      </w:pPr>
      <w:r>
        <w:lastRenderedPageBreak/>
        <w:t>Figure 3: Resulting graphs of precari</w:t>
      </w:r>
      <w:r w:rsidR="00275D33">
        <w:t>ousness</w:t>
      </w:r>
      <w:r>
        <w:t xml:space="preserve"> factors and depression sum score using FCI and CCI</w:t>
      </w:r>
    </w:p>
    <w:p w14:paraId="4FB3239E" w14:textId="77777777" w:rsidR="003A44A5" w:rsidRDefault="00C90932">
      <w:pPr>
        <w:pStyle w:val="Heading2"/>
      </w:pPr>
      <w:bookmarkStart w:id="127" w:name="individual-depression-symptom"/>
      <w:bookmarkEnd w:id="123"/>
      <w:bookmarkEnd w:id="124"/>
      <w:r>
        <w:t>3.2 Individual depression symptom</w:t>
      </w:r>
    </w:p>
    <w:p w14:paraId="266A3E3D" w14:textId="23C8DEEF" w:rsidR="003A44A5" w:rsidRDefault="00C90932">
      <w:pPr>
        <w:pStyle w:val="FirstParagraph"/>
      </w:pPr>
      <w:r>
        <w:t>Moving from the sum score representation to the symptom-level graph provides a more granular perspective on the causal relationships between precari</w:t>
      </w:r>
      <w:r w:rsidR="009D684B">
        <w:t>ousness</w:t>
      </w:r>
      <w:r>
        <w:t xml:space="preserve"> factors and depression. This approach highlights the heterogeneity in how precari</w:t>
      </w:r>
      <w:r w:rsidR="009D684B">
        <w:t>ousness</w:t>
      </w:r>
      <w:r>
        <w:t xml:space="preserve"> factors influence individual depressive symptoms — </w:t>
      </w:r>
      <w:r>
        <w:rPr>
          <w:i/>
          <w:iCs/>
        </w:rPr>
        <w:t>slp</w:t>
      </w:r>
      <w:r>
        <w:t xml:space="preserve"> (sleep), </w:t>
      </w:r>
      <w:r>
        <w:rPr>
          <w:i/>
          <w:iCs/>
        </w:rPr>
        <w:t>ene</w:t>
      </w:r>
      <w:r>
        <w:t xml:space="preserve"> (energy), </w:t>
      </w:r>
      <w:r>
        <w:rPr>
          <w:i/>
          <w:iCs/>
        </w:rPr>
        <w:t>app</w:t>
      </w:r>
      <w:r>
        <w:t xml:space="preserve"> (appetite), </w:t>
      </w:r>
      <w:r>
        <w:rPr>
          <w:i/>
          <w:iCs/>
        </w:rPr>
        <w:t>mot</w:t>
      </w:r>
      <w:r>
        <w:t xml:space="preserve"> (motor), </w:t>
      </w:r>
      <w:r>
        <w:rPr>
          <w:i/>
          <w:iCs/>
        </w:rPr>
        <w:t>sui</w:t>
      </w:r>
      <w:r>
        <w:t xml:space="preserve"> (suicidal), </w:t>
      </w:r>
      <w:r>
        <w:rPr>
          <w:i/>
          <w:iCs/>
        </w:rPr>
        <w:t>anh</w:t>
      </w:r>
      <w:r>
        <w:t xml:space="preserve"> (anhedonia), </w:t>
      </w:r>
      <w:r>
        <w:rPr>
          <w:i/>
          <w:iCs/>
        </w:rPr>
        <w:t>glt</w:t>
      </w:r>
      <w:r>
        <w:t xml:space="preserve"> (guilt), and </w:t>
      </w:r>
      <w:r>
        <w:rPr>
          <w:i/>
          <w:iCs/>
        </w:rPr>
        <w:t>dep</w:t>
      </w:r>
      <w:r>
        <w:t xml:space="preserve"> (depressed mood). While the sum score graph aggregates all symptoms into a single measure—potentially obscuring nuanced relationships—the symptom graph uncovers distinct pathways for different symptoms. In the symptom-level graph (</w:t>
      </w:r>
      <w:hyperlink w:anchor="fig-sym">
        <w:r w:rsidR="003A44A5">
          <w:rPr>
            <w:rStyle w:val="Hyperlink"/>
          </w:rPr>
          <w:t>Figure 4</w:t>
        </w:r>
      </w:hyperlink>
      <w:r>
        <w:t>), consistent relationships are represented by black solid edges, while areas of disagreement between the FCI and CCI algorithms are denoted by gray dashed edges. Endpoints marked with circles indicate differences in directional conclusions between the algorithms. Additionally, the navy dashed edges represent relationships unique to the graphs generated using Gaussian CI testing.</w:t>
      </w:r>
    </w:p>
    <w:p w14:paraId="54E27BD5" w14:textId="77777777" w:rsidR="003A44A5" w:rsidRDefault="00C90932">
      <w:pPr>
        <w:pStyle w:val="BodyText"/>
      </w:pPr>
      <w:r>
        <w:t>The symptom-level graph reveals a complex and interconnected structure, far more intricate than the sum score graph. Its denser network highlights the strong interdependence among symptoms and suggests the presence of latent confounding influences, as indicated by numerous bidirectional arrows.</w:t>
      </w:r>
    </w:p>
    <w:p w14:paraId="0FB573C6" w14:textId="6C1D4DE3" w:rsidR="003A44A5" w:rsidRDefault="00C90932">
      <w:pPr>
        <w:pStyle w:val="BodyText"/>
      </w:pPr>
      <w:r>
        <w:t xml:space="preserve">Certain nodes in the network emerge as more </w:t>
      </w:r>
      <w:r>
        <w:rPr>
          <w:i/>
          <w:iCs/>
        </w:rPr>
        <w:t>causally</w:t>
      </w:r>
      <w:r>
        <w:t xml:space="preserve"> central, highlighting their potential importance as intervention points. Among the depressive symptoms, </w:t>
      </w:r>
      <w:r>
        <w:rPr>
          <w:i/>
          <w:iCs/>
        </w:rPr>
        <w:t>dep</w:t>
      </w:r>
      <w:r>
        <w:t xml:space="preserve">, </w:t>
      </w:r>
      <w:r>
        <w:rPr>
          <w:i/>
          <w:iCs/>
        </w:rPr>
        <w:t>slp</w:t>
      </w:r>
      <w:r>
        <w:t xml:space="preserve">, and </w:t>
      </w:r>
      <w:r>
        <w:rPr>
          <w:i/>
          <w:iCs/>
        </w:rPr>
        <w:t>glt</w:t>
      </w:r>
      <w:r>
        <w:t xml:space="preserve"> emerge as particularly influential, with multiple outgoing edges (o-&gt;) to other symptoms, </w:t>
      </w:r>
      <w:r>
        <w:lastRenderedPageBreak/>
        <w:t xml:space="preserve">suggesting their roles as potential key drivers within the symptom network. Especially, symptoms such as </w:t>
      </w:r>
      <w:r>
        <w:rPr>
          <w:i/>
          <w:iCs/>
        </w:rPr>
        <w:t>glt</w:t>
      </w:r>
      <w:r>
        <w:t xml:space="preserve">, </w:t>
      </w:r>
      <w:r>
        <w:rPr>
          <w:i/>
          <w:iCs/>
        </w:rPr>
        <w:t>slp</w:t>
      </w:r>
      <w:r>
        <w:t xml:space="preserve">, and </w:t>
      </w:r>
      <w:r>
        <w:rPr>
          <w:i/>
          <w:iCs/>
        </w:rPr>
        <w:t>anh</w:t>
      </w:r>
      <w:r>
        <w:t xml:space="preserve"> are particularly critical, potentially acting as initiator or activator nodes within the network due to their apparent connections with precari</w:t>
      </w:r>
      <w:r w:rsidR="00C36576">
        <w:t xml:space="preserve">ousness </w:t>
      </w:r>
      <w:r>
        <w:t xml:space="preserve">factors. These symptoms appear to be especially sensitive to external stressors, potentially manifesting early in response to such conditions and subsequently activating other interconnected symptom nodes. </w:t>
      </w:r>
    </w:p>
    <w:p w14:paraId="3F271ACB" w14:textId="6E0F1678" w:rsidR="003A44A5" w:rsidRDefault="00C90932">
      <w:pPr>
        <w:pStyle w:val="BodyText"/>
      </w:pPr>
      <w:r>
        <w:t>The causal structure involving precari</w:t>
      </w:r>
      <w:r w:rsidR="00C36576">
        <w:t>ousness</w:t>
      </w:r>
      <w:r>
        <w:t xml:space="preserve"> factors in the symptom-level graph is largely consistent with the patterns observed in the sum score graphs. As in the sum graphs, relational stress (</w:t>
      </w:r>
      <w:r>
        <w:rPr>
          <w:i/>
          <w:iCs/>
        </w:rPr>
        <w:t>S.rel</w:t>
      </w:r>
      <w:r>
        <w:t>) emerges as a potential causal factor for depression, while employment (</w:t>
      </w:r>
      <w:r>
        <w:rPr>
          <w:i/>
          <w:iCs/>
        </w:rPr>
        <w:t>P.emp</w:t>
      </w:r>
      <w:r>
        <w:t>) and social precari</w:t>
      </w:r>
      <w:r w:rsidR="00C36576">
        <w:t>ousness</w:t>
      </w:r>
      <w:r>
        <w:t xml:space="preserve"> (</w:t>
      </w:r>
      <w:r>
        <w:rPr>
          <w:i/>
          <w:iCs/>
        </w:rPr>
        <w:t>P.soc</w:t>
      </w:r>
      <w:r>
        <w:t xml:space="preserve">) are more likely to be influenced by depressive symptoms. The symptom-level analysis, however, provides more specificity by pinpointing the symptoms involved in these relationships. For instance, </w:t>
      </w:r>
      <w:r>
        <w:rPr>
          <w:i/>
          <w:iCs/>
        </w:rPr>
        <w:t>slp</w:t>
      </w:r>
      <w:r>
        <w:t xml:space="preserve"> is identified as influencing </w:t>
      </w:r>
      <w:r>
        <w:rPr>
          <w:i/>
          <w:iCs/>
        </w:rPr>
        <w:t>P.emp</w:t>
      </w:r>
      <w:r>
        <w:t xml:space="preserve"> or potentially through a latent confounder (</w:t>
      </w:r>
      <w:r>
        <w:rPr>
          <w:i/>
          <w:iCs/>
        </w:rPr>
        <w:t>slp</w:t>
      </w:r>
      <w:r>
        <w:t xml:space="preserve"> o-&gt; </w:t>
      </w:r>
      <w:r>
        <w:rPr>
          <w:i/>
          <w:iCs/>
        </w:rPr>
        <w:t>P.emp</w:t>
      </w:r>
      <w:r>
        <w:t xml:space="preserve">) , while </w:t>
      </w:r>
      <w:r>
        <w:rPr>
          <w:i/>
          <w:iCs/>
        </w:rPr>
        <w:t>glt</w:t>
      </w:r>
      <w:r>
        <w:t xml:space="preserve"> appears to affect </w:t>
      </w:r>
      <w:r>
        <w:rPr>
          <w:i/>
          <w:iCs/>
        </w:rPr>
        <w:t>P.soc</w:t>
      </w:r>
      <w:r>
        <w:t xml:space="preserve"> or may be linked via a confounder (</w:t>
      </w:r>
      <w:r>
        <w:rPr>
          <w:i/>
          <w:iCs/>
        </w:rPr>
        <w:t>glt</w:t>
      </w:r>
      <w:r>
        <w:t xml:space="preserve"> o-&gt; </w:t>
      </w:r>
      <w:r>
        <w:rPr>
          <w:i/>
          <w:iCs/>
        </w:rPr>
        <w:t>P.soc</w:t>
      </w:r>
      <w:r>
        <w:t xml:space="preserve">). Additional edges are observed in the graph generated using Gaussian CI tests, such as </w:t>
      </w:r>
      <w:r>
        <w:rPr>
          <w:i/>
          <w:iCs/>
        </w:rPr>
        <w:t>slp</w:t>
      </w:r>
      <w:r>
        <w:t xml:space="preserve"> &lt;-&gt; </w:t>
      </w:r>
      <w:r>
        <w:rPr>
          <w:i/>
          <w:iCs/>
        </w:rPr>
        <w:t>S.rel</w:t>
      </w:r>
      <w:r>
        <w:t xml:space="preserve"> and </w:t>
      </w:r>
      <w:r>
        <w:rPr>
          <w:i/>
          <w:iCs/>
        </w:rPr>
        <w:t>slp</w:t>
      </w:r>
      <w:r>
        <w:t xml:space="preserve"> o-&gt; </w:t>
      </w:r>
      <w:r>
        <w:rPr>
          <w:i/>
          <w:iCs/>
        </w:rPr>
        <w:t>P.emp</w:t>
      </w:r>
      <w:r>
        <w:t xml:space="preserve">. As seen in the sum graph, Gaussian CI testing tends to produce a denser graph. In this case, causal relationships involving </w:t>
      </w:r>
      <w:r>
        <w:rPr>
          <w:i/>
          <w:iCs/>
        </w:rPr>
        <w:t>slp</w:t>
      </w:r>
      <w:r>
        <w:t xml:space="preserve"> are particularly prominent.</w:t>
      </w:r>
    </w:p>
    <w:p w14:paraId="5A3BA97F" w14:textId="02FED8BB" w:rsidR="003A44A5" w:rsidRDefault="00C90932">
      <w:pPr>
        <w:pStyle w:val="BodyText"/>
      </w:pPr>
      <w:r>
        <w:t>Some discrepancies, however, exist between the symptom-level and sum graphs. For example, financial stress (</w:t>
      </w:r>
      <w:r>
        <w:rPr>
          <w:i/>
          <w:iCs/>
        </w:rPr>
        <w:t>S.fin</w:t>
      </w:r>
      <w:r>
        <w:t>) does not have any edges with depressive symptoms in the symptom-level graph, although it maintains associations with other precari</w:t>
      </w:r>
      <w:r w:rsidR="00C36576">
        <w:t>ousness</w:t>
      </w:r>
      <w:r>
        <w:t xml:space="preserve"> factors. Additionally, housing precari</w:t>
      </w:r>
      <w:r w:rsidR="00C36576">
        <w:t>ousness</w:t>
      </w:r>
      <w:r>
        <w:t xml:space="preserve"> (</w:t>
      </w:r>
      <w:r>
        <w:rPr>
          <w:i/>
          <w:iCs/>
        </w:rPr>
        <w:t>P.hou</w:t>
      </w:r>
      <w:r>
        <w:t>) becomes entirely disconnected from the rest of the network, appearing as an isolated node.</w:t>
      </w:r>
    </w:p>
    <w:tbl>
      <w:tblPr>
        <w:tblStyle w:val="Table"/>
        <w:tblW w:w="5000" w:type="pct"/>
        <w:tblLayout w:type="fixed"/>
        <w:tblLook w:val="0000" w:firstRow="0" w:lastRow="0" w:firstColumn="0" w:lastColumn="0" w:noHBand="0" w:noVBand="0"/>
      </w:tblPr>
      <w:tblGrid>
        <w:gridCol w:w="9360"/>
      </w:tblGrid>
      <w:tr w:rsidR="003A44A5" w14:paraId="2D5C1B69" w14:textId="77777777">
        <w:tc>
          <w:tcPr>
            <w:tcW w:w="7920" w:type="dxa"/>
          </w:tcPr>
          <w:p w14:paraId="3DE25F7A" w14:textId="77777777" w:rsidR="003A44A5" w:rsidRDefault="00C90932">
            <w:pPr>
              <w:pStyle w:val="Compact"/>
              <w:jc w:val="center"/>
            </w:pPr>
            <w:bookmarkStart w:id="128" w:name="fig-sym"/>
            <w:r>
              <w:rPr>
                <w:noProof/>
              </w:rPr>
              <w:lastRenderedPageBreak/>
              <w:drawing>
                <wp:inline distT="0" distB="0" distL="0" distR="0" wp14:anchorId="677E25C6" wp14:editId="6D7C0D9F">
                  <wp:extent cx="4800600" cy="395619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g/symptom_network.png"/>
                          <pic:cNvPicPr>
                            <a:picLocks noChangeAspect="1" noChangeArrowheads="1"/>
                          </pic:cNvPicPr>
                        </pic:nvPicPr>
                        <pic:blipFill>
                          <a:blip r:embed="rId16"/>
                          <a:stretch>
                            <a:fillRect/>
                          </a:stretch>
                        </pic:blipFill>
                        <pic:spPr bwMode="auto">
                          <a:xfrm>
                            <a:off x="0" y="0"/>
                            <a:ext cx="4800600" cy="3956198"/>
                          </a:xfrm>
                          <a:prstGeom prst="rect">
                            <a:avLst/>
                          </a:prstGeom>
                          <a:noFill/>
                          <a:ln w="9525">
                            <a:noFill/>
                            <a:headEnd/>
                            <a:tailEnd/>
                          </a:ln>
                        </pic:spPr>
                      </pic:pic>
                    </a:graphicData>
                  </a:graphic>
                </wp:inline>
              </w:drawing>
            </w:r>
          </w:p>
          <w:p w14:paraId="3075AC34" w14:textId="77777777" w:rsidR="003A44A5" w:rsidRDefault="00C90932">
            <w:pPr>
              <w:pStyle w:val="ImageCaption"/>
              <w:spacing w:before="200"/>
            </w:pPr>
            <w:r>
              <w:t>Figure 4: Resulting graphs of precarity factors and individual depression symptoms using FCI and CCI</w:t>
            </w:r>
          </w:p>
        </w:tc>
        <w:bookmarkEnd w:id="128"/>
      </w:tr>
    </w:tbl>
    <w:p w14:paraId="419460CA" w14:textId="77777777" w:rsidR="003A44A5" w:rsidRDefault="00C90932">
      <w:pPr>
        <w:pStyle w:val="Heading1"/>
      </w:pPr>
      <w:bookmarkStart w:id="129" w:name="discussion"/>
      <w:bookmarkEnd w:id="122"/>
      <w:bookmarkEnd w:id="127"/>
      <w:r>
        <w:t>4. Discussion</w:t>
      </w:r>
    </w:p>
    <w:p w14:paraId="7451F075" w14:textId="292D1A81" w:rsidR="003A44A5" w:rsidRDefault="00C90932">
      <w:pPr>
        <w:pStyle w:val="FirstParagraph"/>
      </w:pPr>
      <w:r>
        <w:t>The present study explored the causal relationships between precari</w:t>
      </w:r>
      <w:r w:rsidR="00C36576">
        <w:t>ousness</w:t>
      </w:r>
      <w:r>
        <w:t xml:space="preserve"> factors and depression by employing both sum score and symptom-level analyses using causal discovery algorithms. The use of both PHQ sum scores and individual symptom scores provided a comprehensive understanding of how different aspects of precari</w:t>
      </w:r>
      <w:r w:rsidR="00C36576">
        <w:t>ousness</w:t>
      </w:r>
      <w:r>
        <w:t xml:space="preserve"> influence depression, revealing nuanced pathways that may be obscured when considering aggregate measures alone.</w:t>
      </w:r>
    </w:p>
    <w:p w14:paraId="0682B8DC" w14:textId="4738986A" w:rsidR="003A44A5" w:rsidRDefault="00C90932">
      <w:pPr>
        <w:pStyle w:val="BodyText"/>
      </w:pPr>
      <w:r w:rsidRPr="007C76D3">
        <w:rPr>
          <w:highlight w:val="yellow"/>
        </w:rPr>
        <w:t xml:space="preserve">Our findings highlight the significant role of recent relational stress </w:t>
      </w:r>
      <w:commentRangeStart w:id="130"/>
      <w:r w:rsidRPr="007C76D3">
        <w:rPr>
          <w:highlight w:val="yellow"/>
        </w:rPr>
        <w:t>(</w:t>
      </w:r>
      <w:r w:rsidRPr="007C76D3">
        <w:rPr>
          <w:i/>
          <w:iCs/>
          <w:highlight w:val="yellow"/>
        </w:rPr>
        <w:t>S.rel</w:t>
      </w:r>
      <w:r w:rsidRPr="007C76D3">
        <w:rPr>
          <w:highlight w:val="yellow"/>
        </w:rPr>
        <w:t xml:space="preserve">) </w:t>
      </w:r>
      <w:commentRangeEnd w:id="130"/>
      <w:r w:rsidR="00C42BAA">
        <w:rPr>
          <w:rStyle w:val="CommentReference"/>
        </w:rPr>
        <w:commentReference w:id="130"/>
      </w:r>
      <w:r w:rsidRPr="007C76D3">
        <w:rPr>
          <w:highlight w:val="yellow"/>
        </w:rPr>
        <w:t>as a potential causal factor for depression, consistently observed across both sum score and symptom-level analyses.</w:t>
      </w:r>
      <w:r>
        <w:t xml:space="preserve"> This consistency underscores the profound impact interpersonal relationships can have on mental health. The symptom-level analysis further identified specific symptoms, such as sleep disturbances (</w:t>
      </w:r>
      <w:r>
        <w:rPr>
          <w:i/>
          <w:iCs/>
        </w:rPr>
        <w:t>slp</w:t>
      </w:r>
      <w:r>
        <w:t>), guilt (</w:t>
      </w:r>
      <w:r>
        <w:rPr>
          <w:i/>
          <w:iCs/>
        </w:rPr>
        <w:t>glt</w:t>
      </w:r>
      <w:r>
        <w:t>), and anhedonia (</w:t>
      </w:r>
      <w:r>
        <w:rPr>
          <w:i/>
          <w:iCs/>
        </w:rPr>
        <w:t>anh</w:t>
      </w:r>
      <w:r>
        <w:t xml:space="preserve">), as particularly sensitive to external </w:t>
      </w:r>
      <w:del w:id="131" w:author="Nicolaou, M. (Mary)" w:date="2025-04-24T10:28:00Z">
        <w:r w:rsidDel="00E713CE">
          <w:delText>precari</w:delText>
        </w:r>
        <w:r w:rsidR="00C36576" w:rsidDel="00E713CE">
          <w:delText>ousne</w:delText>
        </w:r>
      </w:del>
      <w:del w:id="132" w:author="Leonie K. Elsenburg" w:date="2025-03-10T11:12:00Z">
        <w:r w:rsidR="00C36576" w:rsidDel="006764E2">
          <w:delText>ss</w:delText>
        </w:r>
      </w:del>
      <w:r>
        <w:t xml:space="preserve"> conditions</w:t>
      </w:r>
      <w:ins w:id="133" w:author="Nicolaou, M. (Mary)" w:date="2025-04-24T10:31:00Z">
        <w:r w:rsidR="00A7269E">
          <w:t xml:space="preserve"> </w:t>
        </w:r>
      </w:ins>
      <w:ins w:id="134" w:author="Nicolaou, M. (Mary)" w:date="2025-04-24T10:32:00Z">
        <w:r w:rsidR="00AC08D6">
          <w:t xml:space="preserve">within </w:t>
        </w:r>
        <w:r w:rsidR="00F1103C">
          <w:t>the</w:t>
        </w:r>
        <w:r w:rsidR="00AC08D6">
          <w:t xml:space="preserve"> precariousness framework</w:t>
        </w:r>
      </w:ins>
      <w:ins w:id="135" w:author="Nicolaou, M. (Mary)" w:date="2025-04-24T10:33:00Z">
        <w:r w:rsidR="009920DF">
          <w:t xml:space="preserve"> used</w:t>
        </w:r>
      </w:ins>
      <w:r>
        <w:t>. These symptoms emerged as potential initiators or activators within the depressive symptom network, suggesting that they may serve as early warning signs or valuable targets for preventive interventions.</w:t>
      </w:r>
    </w:p>
    <w:p w14:paraId="17356965" w14:textId="49081D4C" w:rsidR="006764E2" w:rsidRDefault="00C90932">
      <w:pPr>
        <w:pStyle w:val="BodyText"/>
      </w:pPr>
      <w:r>
        <w:lastRenderedPageBreak/>
        <w:t>Employment precari</w:t>
      </w:r>
      <w:r w:rsidR="005F3984">
        <w:t>ousness</w:t>
      </w:r>
      <w:r>
        <w:t xml:space="preserve"> (</w:t>
      </w:r>
      <w:r>
        <w:rPr>
          <w:i/>
          <w:iCs/>
        </w:rPr>
        <w:t>P.emp</w:t>
      </w:r>
      <w:r>
        <w:t>) and social precari</w:t>
      </w:r>
      <w:r w:rsidR="005F3984">
        <w:t>ousness</w:t>
      </w:r>
      <w:r>
        <w:t xml:space="preserve"> (</w:t>
      </w:r>
      <w:r>
        <w:rPr>
          <w:i/>
          <w:iCs/>
        </w:rPr>
        <w:t>P.soc</w:t>
      </w:r>
      <w:r>
        <w:t>) were more likely to be influenced by depressive symptoms rather than acting as direct causes. The symptom-level graph provided additional clarity by identifying that sleep disturbances influenced employment precari</w:t>
      </w:r>
      <w:r w:rsidR="005F3984">
        <w:t>ousness</w:t>
      </w:r>
      <w:r>
        <w:t xml:space="preserve"> (</w:t>
      </w:r>
      <w:r>
        <w:rPr>
          <w:i/>
          <w:iCs/>
        </w:rPr>
        <w:t>slp</w:t>
      </w:r>
      <w:r>
        <w:t xml:space="preserve"> o-&gt; </w:t>
      </w:r>
      <w:r>
        <w:rPr>
          <w:i/>
          <w:iCs/>
        </w:rPr>
        <w:t>P.emp</w:t>
      </w:r>
      <w:r>
        <w:t>) and feelings of guilt affected social precari</w:t>
      </w:r>
      <w:r w:rsidR="005F3984">
        <w:t>ousness</w:t>
      </w:r>
      <w:r>
        <w:t xml:space="preserve"> (</w:t>
      </w:r>
      <w:r>
        <w:rPr>
          <w:i/>
          <w:iCs/>
        </w:rPr>
        <w:t>glt</w:t>
      </w:r>
      <w:r>
        <w:t xml:space="preserve"> o-&gt; </w:t>
      </w:r>
      <w:r>
        <w:rPr>
          <w:i/>
          <w:iCs/>
        </w:rPr>
        <w:t>P.soc</w:t>
      </w:r>
      <w:r>
        <w:t>). This directional insight suggests that interventions targeting specific depressive symptoms may have downstream effects on improving certain aspects of precari</w:t>
      </w:r>
      <w:r w:rsidR="005F3984">
        <w:t>ousness</w:t>
      </w:r>
      <w:r>
        <w:t>.</w:t>
      </w:r>
    </w:p>
    <w:p w14:paraId="296FE7A4" w14:textId="5641307D" w:rsidR="003A44A5" w:rsidRDefault="00C90932">
      <w:pPr>
        <w:pStyle w:val="BodyText"/>
        <w:rPr>
          <w:ins w:id="136" w:author="Leonie K. Elsenburg" w:date="2025-03-10T11:13:00Z"/>
        </w:rPr>
      </w:pPr>
      <w:r>
        <w:t>Interestingly, financial stress (</w:t>
      </w:r>
      <w:r>
        <w:rPr>
          <w:i/>
          <w:iCs/>
        </w:rPr>
        <w:t>S.fin</w:t>
      </w:r>
      <w:r>
        <w:t>) did not exhibit causal relationships with individual depressive symptoms in the symptom-level analysis, contrasting with its apparent role in the sum score graphs. This divergence indicates that while financial stress may influence overall depression severity, its impact on specific symptoms may not be significant. Also, housing precari</w:t>
      </w:r>
      <w:r w:rsidR="00F6236A">
        <w:t>ousness</w:t>
      </w:r>
      <w:r>
        <w:t xml:space="preserve"> (</w:t>
      </w:r>
      <w:r>
        <w:rPr>
          <w:i/>
          <w:iCs/>
        </w:rPr>
        <w:t>P.hou</w:t>
      </w:r>
      <w:r>
        <w:t xml:space="preserve">) emerged as an isolated node in the symptom-level graph, losing all connections with other precarity factors. </w:t>
      </w:r>
      <w:r w:rsidRPr="007C76D3">
        <w:rPr>
          <w:highlight w:val="yellow"/>
        </w:rPr>
        <w:t>This isolation suggests that housing precari</w:t>
      </w:r>
      <w:r w:rsidR="00F6236A" w:rsidRPr="007C76D3">
        <w:rPr>
          <w:highlight w:val="yellow"/>
        </w:rPr>
        <w:t>ousness</w:t>
      </w:r>
      <w:r w:rsidRPr="007C76D3">
        <w:rPr>
          <w:highlight w:val="yellow"/>
        </w:rPr>
        <w:t xml:space="preserve"> may operate independently of the depressive symptom network or that its effects are not captured within the scope of the measured variables.</w:t>
      </w:r>
      <w:ins w:id="137" w:author="Leonie K. Elsenburg" w:date="2025-03-10T12:07:00Z">
        <w:r w:rsidR="00B7172C">
          <w:t xml:space="preserve"> </w:t>
        </w:r>
      </w:ins>
      <w:ins w:id="138" w:author="Leonie K. Elsenburg" w:date="2025-03-10T12:08:00Z">
        <w:r w:rsidR="00B7172C">
          <w:t>T</w:t>
        </w:r>
      </w:ins>
      <w:ins w:id="139" w:author="Leonie K. Elsenburg" w:date="2025-03-10T12:07:00Z">
        <w:r w:rsidR="00B7172C">
          <w:t>he fact that precariousness in the housing dimension in this study was assessed by area level fac</w:t>
        </w:r>
      </w:ins>
      <w:ins w:id="140" w:author="Leonie K. Elsenburg" w:date="2025-03-10T12:08:00Z">
        <w:r w:rsidR="00B7172C">
          <w:t xml:space="preserve">tors, such as </w:t>
        </w:r>
      </w:ins>
      <w:ins w:id="141" w:author="Leonie K. Elsenburg" w:date="2025-03-10T12:09:00Z">
        <w:r w:rsidR="00125998">
          <w:t>un</w:t>
        </w:r>
      </w:ins>
      <w:ins w:id="142" w:author="Leonie K. Elsenburg" w:date="2025-03-10T12:08:00Z">
        <w:r w:rsidR="00B7172C">
          <w:t>safety</w:t>
        </w:r>
      </w:ins>
      <w:ins w:id="143" w:author="Leonie K. Elsenburg" w:date="2025-03-10T12:09:00Z">
        <w:r w:rsidR="00125998">
          <w:t xml:space="preserve"> of the </w:t>
        </w:r>
      </w:ins>
      <w:ins w:id="144" w:author="Leonie K. Elsenburg" w:date="2025-03-10T12:10:00Z">
        <w:r w:rsidR="00125998">
          <w:t>neighborhood</w:t>
        </w:r>
      </w:ins>
      <w:ins w:id="145" w:author="Leonie K. Elsenburg" w:date="2025-03-10T12:09:00Z">
        <w:r w:rsidR="00125998">
          <w:t>, low area resources,</w:t>
        </w:r>
      </w:ins>
      <w:ins w:id="146" w:author="Leonie K. Elsenburg" w:date="2025-03-10T12:10:00Z">
        <w:r w:rsidR="00125998">
          <w:t xml:space="preserve"> high percentage of rentals and low number of cultural locations,</w:t>
        </w:r>
      </w:ins>
      <w:ins w:id="147" w:author="Leonie K. Elsenburg" w:date="2025-03-10T12:09:00Z">
        <w:r w:rsidR="00125998" w:rsidRPr="00125998">
          <w:t xml:space="preserve"> </w:t>
        </w:r>
        <w:r w:rsidR="00125998">
          <w:t>could explain the absence of associations with depression</w:t>
        </w:r>
      </w:ins>
      <w:ins w:id="148" w:author="Leonie K. Elsenburg" w:date="2025-03-10T17:26:00Z">
        <w:r w:rsidR="00FD0219">
          <w:t xml:space="preserve"> and other precariousness indicators</w:t>
        </w:r>
      </w:ins>
      <w:ins w:id="149" w:author="Nicolaou, M. (Mary)" w:date="2025-04-24T10:37:00Z">
        <w:r w:rsidR="00922721">
          <w:t xml:space="preserve"> (ref Leonie’s paper here)</w:t>
        </w:r>
      </w:ins>
      <w:ins w:id="150" w:author="Leonie K. Elsenburg" w:date="2025-03-10T12:09:00Z">
        <w:r w:rsidR="00125998">
          <w:t>.</w:t>
        </w:r>
      </w:ins>
    </w:p>
    <w:p w14:paraId="5B6D148C" w14:textId="2C75FC40" w:rsidR="00816C55" w:rsidRDefault="0008398E">
      <w:pPr>
        <w:pStyle w:val="BodyText"/>
        <w:rPr>
          <w:ins w:id="151" w:author="Leonie K. Elsenburg" w:date="2025-04-01T18:49:00Z"/>
        </w:rPr>
      </w:pPr>
      <w:ins w:id="152" w:author="Leonie K. Elsenburg" w:date="2025-03-10T13:58:00Z">
        <w:r>
          <w:t>P</w:t>
        </w:r>
      </w:ins>
      <w:ins w:id="153" w:author="Leonie K. Elsenburg" w:date="2025-03-10T11:13:00Z">
        <w:r w:rsidR="006764E2">
          <w:t xml:space="preserve">revious studies have </w:t>
        </w:r>
      </w:ins>
      <w:ins w:id="154" w:author="Leonie K. Elsenburg" w:date="2025-03-10T11:14:00Z">
        <w:r w:rsidR="006764E2">
          <w:t>examined the role of</w:t>
        </w:r>
      </w:ins>
      <w:ins w:id="155" w:author="Nicolaou, M. (Mary)" w:date="2025-04-24T10:38:00Z">
        <w:r w:rsidR="00B11627">
          <w:t xml:space="preserve"> a wide range of social determinants </w:t>
        </w:r>
        <w:r w:rsidR="004365DE">
          <w:t>in the emergence of poor</w:t>
        </w:r>
        <w:r w:rsidR="00B11627">
          <w:t xml:space="preserve"> mental health, including</w:t>
        </w:r>
      </w:ins>
      <w:ins w:id="156" w:author="Leonie K. Elsenburg" w:date="2025-03-10T11:14:00Z">
        <w:r w:rsidR="006764E2">
          <w:t xml:space="preserve"> employment, </w:t>
        </w:r>
      </w:ins>
      <w:ins w:id="157" w:author="Leonie K. Elsenburg" w:date="2025-03-10T11:47:00Z">
        <w:r w:rsidR="00504BBE">
          <w:t xml:space="preserve">working conditions, </w:t>
        </w:r>
      </w:ins>
      <w:ins w:id="158" w:author="Leonie K. Elsenburg" w:date="2025-03-10T11:14:00Z">
        <w:r w:rsidR="006764E2">
          <w:t xml:space="preserve">adverse life events, </w:t>
        </w:r>
      </w:ins>
      <w:ins w:id="159" w:author="Leonie K. Elsenburg" w:date="2025-03-10T11:46:00Z">
        <w:r w:rsidR="00504BBE">
          <w:t>neighborhood characteristics</w:t>
        </w:r>
      </w:ins>
      <w:ins w:id="160" w:author="Leonie K. Elsenburg" w:date="2025-03-10T11:47:00Z">
        <w:r w:rsidR="00504BBE">
          <w:t xml:space="preserve">, </w:t>
        </w:r>
      </w:ins>
      <w:ins w:id="161" w:author="Leonie K. Elsenburg" w:date="2025-03-10T11:46:00Z">
        <w:r w:rsidR="00504BBE">
          <w:t xml:space="preserve">housing </w:t>
        </w:r>
      </w:ins>
      <w:ins w:id="162" w:author="Leonie K. Elsenburg" w:date="2025-03-10T11:47:00Z">
        <w:r w:rsidR="00504BBE">
          <w:t>problems</w:t>
        </w:r>
      </w:ins>
      <w:ins w:id="163" w:author="Leonie K. Elsenburg" w:date="2025-03-10T11:46:00Z">
        <w:r w:rsidR="00504BBE">
          <w:t xml:space="preserve"> </w:t>
        </w:r>
      </w:ins>
      <w:ins w:id="164" w:author="Leonie K. Elsenburg" w:date="2025-03-10T11:47:00Z">
        <w:r w:rsidR="00504BBE">
          <w:t>and social cohesion</w:t>
        </w:r>
      </w:ins>
      <w:ins w:id="165" w:author="Leonie K. Elsenburg" w:date="2025-03-10T11:51:00Z">
        <w:r w:rsidR="00046BB0">
          <w:t>, amongst other factors</w:t>
        </w:r>
        <w:del w:id="166" w:author="Nicolaou, M. (Mary)" w:date="2025-04-24T10:39:00Z">
          <w:r w:rsidR="00046BB0" w:rsidDel="004365DE">
            <w:delText xml:space="preserve">, </w:delText>
          </w:r>
        </w:del>
      </w:ins>
      <w:ins w:id="167" w:author="Leonie K. Elsenburg" w:date="2025-03-10T11:14:00Z">
        <w:del w:id="168" w:author="Nicolaou, M. (Mary)" w:date="2025-04-24T10:39:00Z">
          <w:r w:rsidR="006764E2" w:rsidDel="004365DE">
            <w:delText>in the emergence of mental health problems</w:delText>
          </w:r>
        </w:del>
      </w:ins>
      <w:ins w:id="169" w:author="Leonie K. Elsenburg" w:date="2025-03-10T11:23:00Z">
        <w:del w:id="170" w:author="Nicolaou, M. (Mary)" w:date="2025-04-24T10:39:00Z">
          <w:r w:rsidR="001E3365" w:rsidDel="004365DE">
            <w:delText xml:space="preserve"> </w:delText>
          </w:r>
        </w:del>
        <w:r w:rsidR="001E3365">
          <w:t>(</w:t>
        </w:r>
      </w:ins>
      <w:ins w:id="171" w:author="Leonie K. Elsenburg" w:date="2025-03-10T13:59:00Z">
        <w:r>
          <w:t xml:space="preserve">e.g., </w:t>
        </w:r>
      </w:ins>
      <w:ins w:id="172" w:author="Leonie K. Elsenburg" w:date="2025-03-10T11:42:00Z">
        <w:r w:rsidR="00BC4123">
          <w:fldChar w:fldCharType="begin"/>
        </w:r>
        <w:r w:rsidR="00BC4123">
          <w:instrText>HYPERLINK "https://www.sjweh.fi/article/3797"</w:instrText>
        </w:r>
        <w:r w:rsidR="00BC4123">
          <w:fldChar w:fldCharType="separate"/>
        </w:r>
        <w:r w:rsidR="001E3365" w:rsidRPr="0008398E">
          <w:rPr>
            <w:rStyle w:val="Hyperlink"/>
          </w:rPr>
          <w:t>Ronnblad et al, 2019</w:t>
        </w:r>
        <w:r w:rsidR="00BC4123">
          <w:fldChar w:fldCharType="end"/>
        </w:r>
        <w:r w:rsidR="00BC4123" w:rsidRPr="0008398E">
          <w:t>;</w:t>
        </w:r>
      </w:ins>
      <w:ins w:id="173" w:author="Leonie K. Elsenburg" w:date="2025-03-10T11:24:00Z">
        <w:r w:rsidR="001E3365" w:rsidRPr="0008398E">
          <w:t xml:space="preserve"> </w:t>
        </w:r>
      </w:ins>
      <w:ins w:id="174" w:author="Leonie K. Elsenburg" w:date="2025-03-10T11:43:00Z">
        <w:r w:rsidR="00BC4123">
          <w:fldChar w:fldCharType="begin"/>
        </w:r>
        <w:r w:rsidR="00BC4123" w:rsidRPr="0008398E">
          <w:instrText>HYPERLINK "https://www.thelancet.com/journals/lancet/article/PIIS0140-6736(23)00869-3/fulltext"</w:instrText>
        </w:r>
        <w:r w:rsidR="00BC4123">
          <w:fldChar w:fldCharType="separate"/>
        </w:r>
        <w:r w:rsidR="001E3365" w:rsidRPr="0008398E">
          <w:rPr>
            <w:rStyle w:val="Hyperlink"/>
          </w:rPr>
          <w:t>Rugulies et al., 2023</w:t>
        </w:r>
        <w:r w:rsidR="00BC4123">
          <w:fldChar w:fldCharType="end"/>
        </w:r>
      </w:ins>
      <w:ins w:id="175" w:author="Leonie K. Elsenburg" w:date="2025-03-10T11:24:00Z">
        <w:r w:rsidR="001E3365" w:rsidRPr="0008398E">
          <w:t xml:space="preserve">; </w:t>
        </w:r>
      </w:ins>
      <w:ins w:id="176" w:author="Leonie K. Elsenburg" w:date="2025-03-10T11:42:00Z">
        <w:r w:rsidR="00BC4123">
          <w:fldChar w:fldCharType="begin"/>
        </w:r>
        <w:r w:rsidR="00BC4123" w:rsidRPr="0008398E">
          <w:instrText>HYPERLINK "https://www.thelancet.com/journals/lanpub/article/PIIS2468-2667(17)30118-4/fulltext"</w:instrText>
        </w:r>
        <w:r w:rsidR="00BC4123">
          <w:fldChar w:fldCharType="separate"/>
        </w:r>
        <w:r w:rsidR="001E3365" w:rsidRPr="0008398E">
          <w:rPr>
            <w:rStyle w:val="Hyperlink"/>
          </w:rPr>
          <w:t>Hughes et al., 2017</w:t>
        </w:r>
        <w:r w:rsidR="00BC4123">
          <w:fldChar w:fldCharType="end"/>
        </w:r>
      </w:ins>
      <w:ins w:id="177" w:author="Leonie K. Elsenburg" w:date="2025-03-10T11:47:00Z">
        <w:r w:rsidR="00504BBE" w:rsidRPr="0008398E">
          <w:t xml:space="preserve">; </w:t>
        </w:r>
        <w:r w:rsidR="00504BBE">
          <w:fldChar w:fldCharType="begin"/>
        </w:r>
        <w:r w:rsidR="00504BBE" w:rsidRPr="0008398E">
          <w:instrText>HYPERLINK "https://www.cambridge.org/core/journals/psychological-medicine/article/effect-of-neighbourhood-deprivation-and-social-cohesion-on-mental-health-inequality-a-multilevel-populationbased-longitudinal-study/718B4A56CABD263BAC6CC4779E934EE9"</w:instrText>
        </w:r>
        <w:r w:rsidR="00504BBE">
          <w:fldChar w:fldCharType="separate"/>
        </w:r>
        <w:r w:rsidR="00504BBE" w:rsidRPr="0008398E">
          <w:rPr>
            <w:rStyle w:val="Hyperlink"/>
          </w:rPr>
          <w:t>Fone et al., 2014</w:t>
        </w:r>
        <w:r w:rsidR="00504BBE">
          <w:fldChar w:fldCharType="end"/>
        </w:r>
      </w:ins>
      <w:ins w:id="178" w:author="Leonie K. Elsenburg" w:date="2025-03-10T14:12:00Z">
        <w:r w:rsidR="00A80CC4">
          <w:t xml:space="preserve">; </w:t>
        </w:r>
      </w:ins>
      <w:commentRangeStart w:id="179"/>
      <w:ins w:id="180" w:author="Leonie K. Elsenburg" w:date="2025-03-10T14:13:00Z">
        <w:r w:rsidR="00A80CC4">
          <w:fldChar w:fldCharType="begin"/>
        </w:r>
        <w:r w:rsidR="00A80CC4">
          <w:instrText>HYPERLINK "https://www.sciencedirect.com/science/article/pii/S0091743517303419?via%3Dihub"</w:instrText>
        </w:r>
        <w:r w:rsidR="00A80CC4">
          <w:fldChar w:fldCharType="separate"/>
        </w:r>
        <w:r w:rsidR="00A80CC4" w:rsidRPr="00A80CC4">
          <w:rPr>
            <w:rStyle w:val="Hyperlink"/>
          </w:rPr>
          <w:t>Pevalin et al., 2017</w:t>
        </w:r>
        <w:r w:rsidR="00A80CC4">
          <w:fldChar w:fldCharType="end"/>
        </w:r>
      </w:ins>
      <w:commentRangeEnd w:id="179"/>
      <w:r w:rsidR="004365DE">
        <w:rPr>
          <w:rStyle w:val="CommentReference"/>
        </w:rPr>
        <w:commentReference w:id="179"/>
      </w:r>
      <w:ins w:id="182" w:author="Leonie K. Elsenburg" w:date="2025-03-10T11:24:00Z">
        <w:r w:rsidR="001E3365" w:rsidRPr="0008398E">
          <w:t>)</w:t>
        </w:r>
      </w:ins>
      <w:ins w:id="183" w:author="Leonie K. Elsenburg" w:date="2025-03-10T11:14:00Z">
        <w:r w:rsidR="006764E2" w:rsidRPr="0008398E">
          <w:t xml:space="preserve">. </w:t>
        </w:r>
      </w:ins>
      <w:ins w:id="184" w:author="Leonie K. Elsenburg" w:date="2025-03-10T11:48:00Z">
        <w:r w:rsidR="00504BBE">
          <w:t xml:space="preserve">While studies incorporated comprehensive measures of </w:t>
        </w:r>
      </w:ins>
      <w:ins w:id="185" w:author="Leonie K. Elsenburg" w:date="2025-03-10T11:49:00Z">
        <w:r w:rsidR="00046BB0">
          <w:t xml:space="preserve">one or more of these measures, they </w:t>
        </w:r>
      </w:ins>
      <w:ins w:id="186" w:author="Leonie K. Elsenburg" w:date="2025-03-10T12:02:00Z">
        <w:r w:rsidR="00D84105">
          <w:t>did not</w:t>
        </w:r>
      </w:ins>
      <w:ins w:id="187" w:author="Leonie K. Elsenburg" w:date="2025-03-10T11:49:00Z">
        <w:r w:rsidR="00046BB0">
          <w:t xml:space="preserve"> </w:t>
        </w:r>
      </w:ins>
      <w:ins w:id="188" w:author="Leonie K. Elsenburg" w:date="2025-03-10T11:51:00Z">
        <w:r w:rsidR="00046BB0">
          <w:t>i</w:t>
        </w:r>
      </w:ins>
      <w:ins w:id="189" w:author="Leonie K. Elsenburg" w:date="2025-03-10T11:52:00Z">
        <w:r w:rsidR="00046BB0">
          <w:t xml:space="preserve">ncorporate the full scala of life dimensions. </w:t>
        </w:r>
      </w:ins>
      <w:ins w:id="190" w:author="Leonie K. Elsenburg" w:date="2025-03-10T14:18:00Z">
        <w:r w:rsidR="00A80CC4">
          <w:t>However, i</w:t>
        </w:r>
      </w:ins>
      <w:ins w:id="191" w:author="Leonie K. Elsenburg" w:date="2025-03-10T11:49:00Z">
        <w:r w:rsidR="00046BB0">
          <w:t xml:space="preserve">nteractions between various factors </w:t>
        </w:r>
      </w:ins>
      <w:ins w:id="192" w:author="Leonie K. Elsenburg" w:date="2025-03-10T16:39:00Z">
        <w:r w:rsidR="002D5AD0">
          <w:t xml:space="preserve">on mental health </w:t>
        </w:r>
      </w:ins>
      <w:ins w:id="193" w:author="Leonie K. Elsenburg" w:date="2025-03-10T11:49:00Z">
        <w:r w:rsidR="00046BB0">
          <w:t>within this complex system have been shown</w:t>
        </w:r>
      </w:ins>
      <w:ins w:id="194" w:author="Leonie K. Elsenburg" w:date="2025-03-10T12:11:00Z">
        <w:r w:rsidR="00FB1D04">
          <w:t xml:space="preserve">, such as </w:t>
        </w:r>
      </w:ins>
      <w:ins w:id="195" w:author="Leonie K. Elsenburg" w:date="2025-03-10T12:58:00Z">
        <w:r w:rsidR="00121553">
          <w:t xml:space="preserve">interactions between </w:t>
        </w:r>
      </w:ins>
      <w:ins w:id="196" w:author="Leonie K. Elsenburg" w:date="2025-03-10T12:11:00Z">
        <w:r w:rsidR="00FB1D04">
          <w:t>housing problems and housing tenure</w:t>
        </w:r>
      </w:ins>
      <w:ins w:id="197" w:author="Leonie K. Elsenburg" w:date="2025-03-10T16:38:00Z">
        <w:r w:rsidR="002D5AD0">
          <w:t xml:space="preserve"> or between ethnici</w:t>
        </w:r>
      </w:ins>
      <w:ins w:id="198" w:author="Leonie K. Elsenburg" w:date="2025-03-10T16:39:00Z">
        <w:r w:rsidR="002D5AD0">
          <w:t>ty and ethnic composition of the neighborhood</w:t>
        </w:r>
      </w:ins>
      <w:ins w:id="199" w:author="Leonie K. Elsenburg" w:date="2025-03-10T12:11:00Z">
        <w:r w:rsidR="00FB1D04">
          <w:t xml:space="preserve"> </w:t>
        </w:r>
      </w:ins>
      <w:ins w:id="200" w:author="Leonie K. Elsenburg" w:date="2025-03-10T11:49:00Z">
        <w:r w:rsidR="00046BB0">
          <w:t>(Fone et al., 2014</w:t>
        </w:r>
      </w:ins>
      <w:ins w:id="201" w:author="Leonie K. Elsenburg" w:date="2025-03-10T11:53:00Z">
        <w:r w:rsidR="00A17E95">
          <w:t xml:space="preserve">; </w:t>
        </w:r>
      </w:ins>
      <w:ins w:id="202" w:author="Leonie K. Elsenburg" w:date="2025-03-10T14:13:00Z">
        <w:r w:rsidR="00A80CC4">
          <w:fldChar w:fldCharType="begin"/>
        </w:r>
        <w:r w:rsidR="00A80CC4">
          <w:instrText>HYPERLINK "https://www.sciencedirect.com/science/article/pii/S0091743517303419?via%3Dihub"</w:instrText>
        </w:r>
        <w:r w:rsidR="00A80CC4">
          <w:fldChar w:fldCharType="separate"/>
        </w:r>
        <w:r w:rsidR="00A17E95" w:rsidRPr="00A80CC4">
          <w:rPr>
            <w:rStyle w:val="Hyperlink"/>
          </w:rPr>
          <w:t>Pevalin et al., 2017</w:t>
        </w:r>
        <w:r w:rsidR="00A80CC4">
          <w:fldChar w:fldCharType="end"/>
        </w:r>
      </w:ins>
      <w:ins w:id="203" w:author="Leonie K. Elsenburg" w:date="2025-03-10T16:39:00Z">
        <w:r w:rsidR="002D5AD0">
          <w:t xml:space="preserve">; </w:t>
        </w:r>
        <w:r w:rsidR="002D5AD0">
          <w:fldChar w:fldCharType="begin"/>
        </w:r>
        <w:r w:rsidR="002D5AD0">
          <w:instrText>HYPERLINK "https://psychiatryonline.org/doi/10.1176/appi.ajp.2007.07030423?url_ver=Z39.88-2003&amp;rfr_id=ori:rid:crossref.org&amp;rfr_dat=cr_pub%20%200pubmed"</w:instrText>
        </w:r>
        <w:r w:rsidR="002D5AD0">
          <w:fldChar w:fldCharType="separate"/>
        </w:r>
        <w:r w:rsidR="002D5AD0" w:rsidRPr="002D5AD0">
          <w:rPr>
            <w:rStyle w:val="Hyperlink"/>
          </w:rPr>
          <w:t>Veling et al., 2008</w:t>
        </w:r>
        <w:r w:rsidR="002D5AD0">
          <w:fldChar w:fldCharType="end"/>
        </w:r>
      </w:ins>
      <w:ins w:id="204" w:author="Leonie K. Elsenburg" w:date="2025-03-10T11:49:00Z">
        <w:r w:rsidR="00046BB0">
          <w:t xml:space="preserve">). </w:t>
        </w:r>
      </w:ins>
      <w:ins w:id="205" w:author="Leonie K. Elsenburg" w:date="2025-03-10T11:14:00Z">
        <w:r w:rsidR="006764E2">
          <w:t xml:space="preserve">Incorporating information on </w:t>
        </w:r>
      </w:ins>
      <w:ins w:id="206" w:author="Leonie K. Elsenburg" w:date="2025-03-10T11:15:00Z">
        <w:r w:rsidR="006764E2">
          <w:t xml:space="preserve">vulnerability and insecurity in </w:t>
        </w:r>
      </w:ins>
      <w:ins w:id="207" w:author="Leonie K. Elsenburg" w:date="2025-03-10T11:50:00Z">
        <w:r w:rsidR="00046BB0">
          <w:t xml:space="preserve">five </w:t>
        </w:r>
      </w:ins>
      <w:ins w:id="208" w:author="Leonie K. Elsenburg" w:date="2025-03-10T11:15:00Z">
        <w:r w:rsidR="006764E2">
          <w:t xml:space="preserve">different </w:t>
        </w:r>
      </w:ins>
      <w:ins w:id="209" w:author="Leonie K. Elsenburg" w:date="2025-03-10T11:50:00Z">
        <w:r w:rsidR="00046BB0">
          <w:t xml:space="preserve">life </w:t>
        </w:r>
      </w:ins>
      <w:ins w:id="210" w:author="Leonie K. Elsenburg" w:date="2025-03-10T11:15:00Z">
        <w:r w:rsidR="006764E2">
          <w:t xml:space="preserve">dimensions and employing causal discovery models, we find that </w:t>
        </w:r>
      </w:ins>
      <w:ins w:id="211" w:author="Leonie K. Elsenburg" w:date="2025-03-10T11:50:00Z">
        <w:r w:rsidR="00046BB0">
          <w:t xml:space="preserve">within this complex system </w:t>
        </w:r>
      </w:ins>
      <w:ins w:id="212" w:author="Leonie K. Elsenburg" w:date="2025-03-10T12:58:00Z">
        <w:r w:rsidR="00121553">
          <w:t>certain</w:t>
        </w:r>
      </w:ins>
      <w:ins w:id="213" w:author="Leonie K. Elsenburg" w:date="2025-03-10T11:50:00Z">
        <w:r w:rsidR="00046BB0">
          <w:t xml:space="preserve"> factors are more likely to be caus</w:t>
        </w:r>
      </w:ins>
      <w:ins w:id="214" w:author="Leonie K. Elsenburg" w:date="2025-03-10T12:58:00Z">
        <w:r w:rsidR="00121553">
          <w:t>ing</w:t>
        </w:r>
      </w:ins>
      <w:ins w:id="215" w:author="Leonie K. Elsenburg" w:date="2025-03-10T11:50:00Z">
        <w:r w:rsidR="00046BB0">
          <w:t xml:space="preserve"> depression</w:t>
        </w:r>
      </w:ins>
      <w:ins w:id="216" w:author="Leonie K. Elsenburg" w:date="2025-03-10T11:55:00Z">
        <w:r w:rsidR="00EA3219">
          <w:t>, while others are more likely to be caused by depression</w:t>
        </w:r>
        <w:r w:rsidR="00F07D91">
          <w:t>.</w:t>
        </w:r>
      </w:ins>
      <w:ins w:id="217" w:author="Leonie K. Elsenburg" w:date="2025-03-10T11:50:00Z">
        <w:r w:rsidR="00046BB0">
          <w:t xml:space="preserve"> </w:t>
        </w:r>
      </w:ins>
    </w:p>
    <w:p w14:paraId="422B7008" w14:textId="2E730D17" w:rsidR="006764E2" w:rsidRDefault="00B2752A">
      <w:pPr>
        <w:pStyle w:val="BodyText"/>
      </w:pPr>
      <w:ins w:id="218" w:author="Leonie K. Elsenburg" w:date="2025-03-10T17:27:00Z">
        <w:r>
          <w:t>Our findings</w:t>
        </w:r>
      </w:ins>
      <w:ins w:id="219" w:author="Leonie K. Elsenburg" w:date="2025-03-10T11:54:00Z">
        <w:r w:rsidR="00A17E95">
          <w:t xml:space="preserve"> suggest </w:t>
        </w:r>
      </w:ins>
      <w:ins w:id="220" w:author="Leonie K. Elsenburg" w:date="2025-03-10T12:59:00Z">
        <w:r w:rsidR="00121553">
          <w:t>it may be worthwhile to</w:t>
        </w:r>
      </w:ins>
      <w:ins w:id="221" w:author="Leonie K. Elsenburg" w:date="2025-03-10T11:54:00Z">
        <w:r w:rsidR="00A17E95">
          <w:t xml:space="preserve"> focus interventions on individuals who </w:t>
        </w:r>
      </w:ins>
      <w:ins w:id="222" w:author="Leonie K. Elsenburg" w:date="2025-03-10T14:19:00Z">
        <w:r w:rsidR="00A80CC4">
          <w:t>have experienced</w:t>
        </w:r>
      </w:ins>
      <w:ins w:id="223" w:author="Leonie K. Elsenburg" w:date="2025-03-10T11:54:00Z">
        <w:r w:rsidR="00A17E95">
          <w:t xml:space="preserve"> </w:t>
        </w:r>
        <w:r w:rsidR="00A17E95" w:rsidRPr="00A17E95">
          <w:t>recent relational stress</w:t>
        </w:r>
      </w:ins>
      <w:ins w:id="224" w:author="Leonie K. Elsenburg" w:date="2025-03-10T12:01:00Z">
        <w:r w:rsidR="00780B83">
          <w:t>, particularly a broken friendship or conflict with friends or family,</w:t>
        </w:r>
      </w:ins>
      <w:ins w:id="225" w:author="Leonie K. Elsenburg" w:date="2025-03-10T11:54:00Z">
        <w:r w:rsidR="00A17E95">
          <w:t xml:space="preserve"> </w:t>
        </w:r>
      </w:ins>
      <w:ins w:id="226" w:author="Leonie K. Elsenburg" w:date="2025-03-10T12:05:00Z">
        <w:r w:rsidR="00C85D8D">
          <w:t xml:space="preserve">as these events </w:t>
        </w:r>
      </w:ins>
      <w:ins w:id="227" w:author="Leonie K. Elsenburg" w:date="2025-03-10T12:06:00Z">
        <w:r w:rsidR="00C85D8D">
          <w:t>may initiate mental health problems</w:t>
        </w:r>
      </w:ins>
      <w:ins w:id="228" w:author="Leonie K. Elsenburg" w:date="2025-03-10T12:02:00Z">
        <w:r w:rsidR="00780B83">
          <w:t>.</w:t>
        </w:r>
      </w:ins>
      <w:ins w:id="229" w:author="Leonie K. Elsenburg" w:date="2025-04-01T17:11:00Z">
        <w:r w:rsidR="00BE0D09">
          <w:t xml:space="preserve"> Stressful life events have </w:t>
        </w:r>
      </w:ins>
      <w:ins w:id="230" w:author="Leonie K. Elsenburg" w:date="2025-04-01T18:48:00Z">
        <w:r w:rsidR="00816C55">
          <w:t xml:space="preserve">previously </w:t>
        </w:r>
      </w:ins>
      <w:ins w:id="231" w:author="Leonie K. Elsenburg" w:date="2025-04-01T17:11:00Z">
        <w:r w:rsidR="00BE0D09">
          <w:t>been related to the onset of a depressive episode</w:t>
        </w:r>
      </w:ins>
      <w:ins w:id="232" w:author="Leonie K. Elsenburg" w:date="2025-04-01T17:30:00Z">
        <w:r w:rsidR="00637392">
          <w:t xml:space="preserve"> </w:t>
        </w:r>
      </w:ins>
      <w:ins w:id="233" w:author="Leonie K. Elsenburg" w:date="2025-04-01T17:11:00Z">
        <w:r w:rsidR="00BE0D09">
          <w:t>(Kendler et al., 199</w:t>
        </w:r>
      </w:ins>
      <w:ins w:id="234" w:author="Leonie K. Elsenburg" w:date="2025-04-01T18:19:00Z">
        <w:r w:rsidR="00AD0C5B">
          <w:t>9</w:t>
        </w:r>
      </w:ins>
      <w:ins w:id="235" w:author="Leonie K. Elsenburg" w:date="2025-04-01T18:34:00Z">
        <w:r w:rsidR="003026D7">
          <w:t>; Sheerin et al., 2017</w:t>
        </w:r>
      </w:ins>
      <w:commentRangeStart w:id="236"/>
      <w:ins w:id="237" w:author="Leonie K. Elsenburg" w:date="2025-04-01T17:11:00Z">
        <w:r w:rsidR="00BE0D09">
          <w:t>).</w:t>
        </w:r>
      </w:ins>
      <w:ins w:id="238" w:author="Leonie K. Elsenburg" w:date="2025-04-01T17:31:00Z">
        <w:r w:rsidR="00637392">
          <w:t xml:space="preserve"> While</w:t>
        </w:r>
      </w:ins>
      <w:ins w:id="239" w:author="Leonie K. Elsenburg" w:date="2025-04-01T18:49:00Z">
        <w:r w:rsidR="00816C55">
          <w:t xml:space="preserve"> either</w:t>
        </w:r>
      </w:ins>
      <w:ins w:id="240" w:author="Leonie K. Elsenburg" w:date="2025-04-01T17:31:00Z">
        <w:r w:rsidR="00637392">
          <w:t xml:space="preserve"> divorce or separation was not </w:t>
        </w:r>
      </w:ins>
      <w:ins w:id="241" w:author="Leonie K. Elsenburg" w:date="2025-04-01T18:46:00Z">
        <w:r w:rsidR="00816C55">
          <w:t xml:space="preserve">found to be </w:t>
        </w:r>
      </w:ins>
      <w:ins w:id="242" w:author="Leonie K. Elsenburg" w:date="2025-04-01T17:31:00Z">
        <w:r w:rsidR="00637392">
          <w:t>specifically associated with major depression</w:t>
        </w:r>
      </w:ins>
      <w:ins w:id="243" w:author="Leonie K. Elsenburg" w:date="2025-04-01T17:32:00Z">
        <w:r w:rsidR="00637392">
          <w:t xml:space="preserve">, serious marital problems, loss of </w:t>
        </w:r>
      </w:ins>
      <w:ins w:id="244" w:author="Leonie K. Elsenburg" w:date="2025-04-01T17:33:00Z">
        <w:r w:rsidR="00637392">
          <w:t xml:space="preserve">a </w:t>
        </w:r>
      </w:ins>
      <w:ins w:id="245" w:author="Leonie K. Elsenburg" w:date="2025-04-01T17:32:00Z">
        <w:r w:rsidR="00637392">
          <w:t>confidant, and serious trouble getting along with an individual were</w:t>
        </w:r>
      </w:ins>
      <w:ins w:id="246" w:author="Leonie K. Elsenburg" w:date="2025-04-01T17:33:00Z">
        <w:r w:rsidR="00637392">
          <w:t xml:space="preserve"> (Kendler et al., 199</w:t>
        </w:r>
      </w:ins>
      <w:ins w:id="247" w:author="Leonie K. Elsenburg" w:date="2025-04-01T18:19:00Z">
        <w:r w:rsidR="00AD0C5B">
          <w:t>9</w:t>
        </w:r>
      </w:ins>
      <w:ins w:id="248" w:author="Leonie K. Elsenburg" w:date="2025-04-01T17:33:00Z">
        <w:r w:rsidR="00637392">
          <w:t xml:space="preserve">). </w:t>
        </w:r>
      </w:ins>
      <w:commentRangeEnd w:id="236"/>
      <w:r w:rsidR="0025644B">
        <w:rPr>
          <w:rStyle w:val="CommentReference"/>
        </w:rPr>
        <w:commentReference w:id="236"/>
      </w:r>
      <w:ins w:id="249" w:author="Leonie K. Elsenburg" w:date="2025-04-01T18:35:00Z">
        <w:r w:rsidR="003026D7">
          <w:t>F</w:t>
        </w:r>
      </w:ins>
      <w:ins w:id="250" w:author="Leonie K. Elsenburg" w:date="2025-04-01T17:33:00Z">
        <w:r w:rsidR="00637392">
          <w:t>inancial</w:t>
        </w:r>
      </w:ins>
      <w:ins w:id="251" w:author="Leonie K. Elsenburg" w:date="2025-04-01T17:34:00Z">
        <w:r w:rsidR="00637392">
          <w:t xml:space="preserve"> problems and job loss were </w:t>
        </w:r>
      </w:ins>
      <w:ins w:id="252" w:author="Leonie K. Elsenburg" w:date="2025-04-01T18:46:00Z">
        <w:r w:rsidR="00816C55">
          <w:t>also associated with the onset of major depressive episodes</w:t>
        </w:r>
      </w:ins>
      <w:ins w:id="253" w:author="Leonie K. Elsenburg" w:date="2025-04-01T17:34:00Z">
        <w:r w:rsidR="00637392">
          <w:t xml:space="preserve"> (Kendler et al., 199</w:t>
        </w:r>
      </w:ins>
      <w:ins w:id="254" w:author="Leonie K. Elsenburg" w:date="2025-04-01T18:19:00Z">
        <w:r w:rsidR="00AD0C5B">
          <w:t>9</w:t>
        </w:r>
      </w:ins>
      <w:ins w:id="255" w:author="Leonie K. Elsenburg" w:date="2025-04-01T17:34:00Z">
        <w:r w:rsidR="00637392">
          <w:t>).</w:t>
        </w:r>
      </w:ins>
      <w:ins w:id="256" w:author="Leonie K. Elsenburg" w:date="2025-04-01T17:32:00Z">
        <w:r w:rsidR="00637392">
          <w:t xml:space="preserve"> </w:t>
        </w:r>
      </w:ins>
      <w:ins w:id="257" w:author="Leonie K. Elsenburg" w:date="2025-04-01T18:50:00Z">
        <w:r w:rsidR="00816C55">
          <w:t>In line with this previous study, w</w:t>
        </w:r>
      </w:ins>
      <w:ins w:id="258" w:author="Leonie K. Elsenburg" w:date="2025-04-01T18:42:00Z">
        <w:r w:rsidR="003026D7">
          <w:t xml:space="preserve">e </w:t>
        </w:r>
      </w:ins>
      <w:ins w:id="259" w:author="Leonie K. Elsenburg" w:date="2025-04-01T18:43:00Z">
        <w:r w:rsidR="003026D7">
          <w:t xml:space="preserve">found that recent stressors are closely linked with depression and </w:t>
        </w:r>
      </w:ins>
      <w:ins w:id="260" w:author="Leonie K. Elsenburg" w:date="2025-04-01T18:42:00Z">
        <w:r w:rsidR="003026D7">
          <w:t xml:space="preserve">that </w:t>
        </w:r>
        <w:r w:rsidR="003026D7" w:rsidRPr="003026D7">
          <w:t>financial stress may contribute to depression</w:t>
        </w:r>
        <w:r w:rsidR="003026D7">
          <w:t>.</w:t>
        </w:r>
      </w:ins>
      <w:ins w:id="261" w:author="Leonie K. Elsenburg" w:date="2025-04-01T18:43:00Z">
        <w:del w:id="262" w:author="Nicolaou, M. (Mary)" w:date="2025-05-02T12:08:00Z">
          <w:r w:rsidR="003026D7" w:rsidDel="00900A11">
            <w:delText xml:space="preserve"> </w:delText>
          </w:r>
        </w:del>
      </w:ins>
      <w:ins w:id="263" w:author="Leonie K. Elsenburg" w:date="2025-04-01T18:45:00Z">
        <w:del w:id="264" w:author="Nicolaou, M. (Mary)" w:date="2025-05-02T12:08:00Z">
          <w:r w:rsidR="00816C55" w:rsidDel="00900A11">
            <w:delText>We did not find evidence that employment conditions set off depression</w:delText>
          </w:r>
        </w:del>
        <w:r w:rsidR="00816C55">
          <w:t xml:space="preserve">. </w:t>
        </w:r>
      </w:ins>
      <w:ins w:id="265" w:author="Nicolaou, M. (Mary)" w:date="2025-04-24T10:58:00Z">
        <w:r w:rsidR="00BE311B">
          <w:t xml:space="preserve">This </w:t>
        </w:r>
        <w:r w:rsidR="00BE311B">
          <w:lastRenderedPageBreak/>
          <w:t>is in contrast with evidence that</w:t>
        </w:r>
      </w:ins>
      <w:ins w:id="266" w:author="Nicolaou, M. (Mary)" w:date="2025-04-24T10:59:00Z">
        <w:r w:rsidR="00C03E95">
          <w:t xml:space="preserve"> </w:t>
        </w:r>
        <w:r w:rsidR="00C03E95" w:rsidRPr="00C03E95">
          <w:t>strategies that promote paid employment can reduce risk of depression</w:t>
        </w:r>
        <w:r w:rsidR="00310937">
          <w:t xml:space="preserve"> (ref review Mary</w:t>
        </w:r>
      </w:ins>
      <w:ins w:id="267" w:author="Nicolaou, M. (Mary)" w:date="2025-05-02T12:08:00Z">
        <w:r w:rsidR="00900A11">
          <w:t xml:space="preserve"> </w:t>
        </w:r>
      </w:ins>
      <w:ins w:id="268" w:author="Leonie K. Elsenburg" w:date="2025-04-01T18:45:00Z">
        <w:r w:rsidR="00816C55">
          <w:t>However, o</w:t>
        </w:r>
      </w:ins>
      <w:ins w:id="269" w:author="Leonie K. Elsenburg" w:date="2025-03-10T17:31:00Z">
        <w:r>
          <w:t>ur findings</w:t>
        </w:r>
      </w:ins>
      <w:ins w:id="270" w:author="Leonie K. Elsenburg" w:date="2025-03-10T11:55:00Z">
        <w:r w:rsidR="00A17E95">
          <w:t xml:space="preserve"> </w:t>
        </w:r>
      </w:ins>
      <w:ins w:id="271" w:author="Leonie K. Elsenburg" w:date="2025-03-31T15:55:00Z">
        <w:r w:rsidR="006C3575">
          <w:t>should not be inte</w:t>
        </w:r>
      </w:ins>
      <w:ins w:id="272" w:author="Leonie K. Elsenburg" w:date="2025-03-31T15:56:00Z">
        <w:r w:rsidR="006C3575">
          <w:t>r</w:t>
        </w:r>
      </w:ins>
      <w:ins w:id="273" w:author="Leonie K. Elsenburg" w:date="2025-03-31T15:55:00Z">
        <w:r w:rsidR="006C3575">
          <w:t xml:space="preserve">preted as evidence that </w:t>
        </w:r>
      </w:ins>
      <w:ins w:id="274" w:author="Leonie K. Elsenburg" w:date="2025-03-10T11:55:00Z">
        <w:r w:rsidR="00A17E95">
          <w:t xml:space="preserve">aiming interventions at </w:t>
        </w:r>
      </w:ins>
      <w:ins w:id="275" w:author="Leonie K. Elsenburg" w:date="2025-03-10T13:00:00Z">
        <w:r w:rsidR="004B5C1A">
          <w:t>precarious employment conditions are not worthwhile</w:t>
        </w:r>
      </w:ins>
      <w:ins w:id="276" w:author="Leonie K. Elsenburg" w:date="2025-03-10T13:01:00Z">
        <w:r w:rsidR="004B5C1A">
          <w:t xml:space="preserve"> for reducing depression</w:t>
        </w:r>
      </w:ins>
      <w:ins w:id="277" w:author="Leonie K. Elsenburg" w:date="2025-03-31T15:56:00Z">
        <w:del w:id="278" w:author="Nicolaou, M. (Mary)" w:date="2025-05-02T12:09:00Z">
          <w:r w:rsidR="006C3575" w:rsidDel="009F7A8A">
            <w:delText xml:space="preserve">. However, our findings </w:delText>
          </w:r>
        </w:del>
      </w:ins>
      <w:ins w:id="279" w:author="Leonie K. Elsenburg" w:date="2025-03-10T17:31:00Z">
        <w:del w:id="280" w:author="Nicolaou, M. (Mary)" w:date="2025-05-02T12:09:00Z">
          <w:r w:rsidDel="009F7A8A">
            <w:delText xml:space="preserve">do indicate </w:delText>
          </w:r>
        </w:del>
      </w:ins>
      <w:ins w:id="281" w:author="Leonie K. Elsenburg" w:date="2025-03-10T13:01:00Z">
        <w:del w:id="282" w:author="Nicolaou, M. (Mary)" w:date="2025-05-02T12:09:00Z">
          <w:r w:rsidR="004B5C1A" w:rsidDel="009F7A8A">
            <w:delText xml:space="preserve">that </w:delText>
          </w:r>
        </w:del>
      </w:ins>
      <w:ins w:id="283" w:author="Leonie K. Elsenburg" w:date="2025-04-01T18:44:00Z">
        <w:del w:id="284" w:author="Nicolaou, M. (Mary)" w:date="2025-05-02T12:09:00Z">
          <w:r w:rsidR="003026D7" w:rsidDel="009F7A8A">
            <w:delText>employment conditions</w:delText>
          </w:r>
        </w:del>
      </w:ins>
      <w:ins w:id="285" w:author="Leonie K. Elsenburg" w:date="2025-03-10T13:00:00Z">
        <w:del w:id="286" w:author="Nicolaou, M. (Mary)" w:date="2025-05-02T12:09:00Z">
          <w:r w:rsidR="004B5C1A" w:rsidDel="009F7A8A">
            <w:delText xml:space="preserve"> </w:delText>
          </w:r>
          <w:commentRangeStart w:id="287"/>
          <w:r w:rsidR="004B5C1A" w:rsidDel="009F7A8A">
            <w:delText xml:space="preserve">seem </w:delText>
          </w:r>
        </w:del>
      </w:ins>
      <w:ins w:id="288" w:author="Leonie K. Elsenburg" w:date="2025-03-10T13:01:00Z">
        <w:del w:id="289" w:author="Nicolaou, M. (Mary)" w:date="2025-05-02T12:09:00Z">
          <w:r w:rsidR="004B5C1A" w:rsidDel="009F7A8A">
            <w:delText xml:space="preserve">to be </w:delText>
          </w:r>
        </w:del>
      </w:ins>
      <w:ins w:id="290" w:author="Leonie K. Elsenburg" w:date="2025-03-10T13:00:00Z">
        <w:del w:id="291" w:author="Nicolaou, M. (Mary)" w:date="2025-05-02T12:09:00Z">
          <w:r w:rsidR="004B5C1A" w:rsidDel="009F7A8A">
            <w:delText>less likely to set off depressive problems</w:delText>
          </w:r>
        </w:del>
      </w:ins>
      <w:commentRangeEnd w:id="287"/>
      <w:ins w:id="292" w:author="Leonie K. Elsenburg" w:date="2025-04-01T18:36:00Z">
        <w:del w:id="293" w:author="Nicolaou, M. (Mary)" w:date="2025-05-02T12:09:00Z">
          <w:r w:rsidR="003026D7" w:rsidDel="009F7A8A">
            <w:rPr>
              <w:rStyle w:val="CommentReference"/>
            </w:rPr>
            <w:commentReference w:id="287"/>
          </w:r>
        </w:del>
      </w:ins>
      <w:ins w:id="294" w:author="Leonie K. Elsenburg" w:date="2025-03-10T13:00:00Z">
        <w:r w:rsidR="004B5C1A">
          <w:t xml:space="preserve">. </w:t>
        </w:r>
      </w:ins>
      <w:ins w:id="295" w:author="Leonie K. Elsenburg" w:date="2025-03-10T14:00:00Z">
        <w:del w:id="296" w:author="Nicolaou, M. (Mary)" w:date="2025-05-02T12:09:00Z">
          <w:r w:rsidR="0008398E" w:rsidDel="0043479F">
            <w:delText>However</w:delText>
          </w:r>
        </w:del>
      </w:ins>
      <w:ins w:id="297" w:author="Nicolaou, M. (Mary)" w:date="2025-04-24T11:00:00Z">
        <w:r w:rsidR="00E9204F">
          <w:t>Thus</w:t>
        </w:r>
      </w:ins>
      <w:ins w:id="298" w:author="Leonie K. Elsenburg" w:date="2025-03-10T14:00:00Z">
        <w:r w:rsidR="0008398E">
          <w:t xml:space="preserve">, </w:t>
        </w:r>
      </w:ins>
      <w:ins w:id="299" w:author="Leonie K. Elsenburg" w:date="2025-03-10T14:21:00Z">
        <w:r w:rsidR="00A80CC4">
          <w:t>i</w:t>
        </w:r>
      </w:ins>
      <w:ins w:id="300" w:author="Leonie K. Elsenburg" w:date="2025-03-10T14:22:00Z">
        <w:r w:rsidR="00A80CC4">
          <w:t xml:space="preserve">n interpreting </w:t>
        </w:r>
        <w:del w:id="301" w:author="Nicolaou, M. (Mary)" w:date="2025-04-24T11:00:00Z">
          <w:r w:rsidR="00A80CC4" w:rsidDel="00785EE8">
            <w:delText>the</w:delText>
          </w:r>
        </w:del>
      </w:ins>
      <w:ins w:id="302" w:author="Nicolaou, M. (Mary)" w:date="2025-04-24T11:00:00Z">
        <w:r w:rsidR="00785EE8">
          <w:t>our</w:t>
        </w:r>
      </w:ins>
      <w:ins w:id="303" w:author="Leonie K. Elsenburg" w:date="2025-03-10T14:22:00Z">
        <w:r w:rsidR="00A80CC4">
          <w:t xml:space="preserve"> findings, </w:t>
        </w:r>
      </w:ins>
      <w:ins w:id="304" w:author="Leonie K. Elsenburg" w:date="2025-03-10T14:00:00Z">
        <w:r w:rsidR="0008398E">
          <w:t xml:space="preserve">it must be </w:t>
        </w:r>
      </w:ins>
      <w:ins w:id="305" w:author="Leonie K. Elsenburg" w:date="2025-03-10T14:21:00Z">
        <w:r w:rsidR="00A80CC4">
          <w:t>considered</w:t>
        </w:r>
      </w:ins>
      <w:ins w:id="306" w:author="Leonie K. Elsenburg" w:date="2025-03-10T14:00:00Z">
        <w:r w:rsidR="0008398E">
          <w:t xml:space="preserve"> that </w:t>
        </w:r>
      </w:ins>
      <w:ins w:id="307" w:author="Leonie K. Elsenburg" w:date="2025-03-10T14:22:00Z">
        <w:del w:id="308" w:author="Nicolaou, M. (Mary)" w:date="2025-04-24T11:08:00Z">
          <w:r w:rsidR="00A80CC4" w:rsidDel="004F79E8">
            <w:delText>while the current study</w:delText>
          </w:r>
        </w:del>
      </w:ins>
      <w:ins w:id="309" w:author="Nicolaou, M. (Mary)" w:date="2025-04-24T11:01:00Z">
        <w:r w:rsidR="00E9204F">
          <w:t>although we</w:t>
        </w:r>
      </w:ins>
      <w:ins w:id="310" w:author="Leonie K. Elsenburg" w:date="2025-03-10T14:22:00Z">
        <w:r w:rsidR="00A80CC4">
          <w:t xml:space="preserve"> included a wide range of indicators in the various </w:t>
        </w:r>
        <w:del w:id="311" w:author="Nicolaou, M. (Mary)" w:date="2025-04-24T11:01:00Z">
          <w:r w:rsidR="00A80CC4" w:rsidDel="00E9204F">
            <w:delText xml:space="preserve">life </w:delText>
          </w:r>
        </w:del>
        <w:r w:rsidR="00A80CC4">
          <w:t>dimensions</w:t>
        </w:r>
      </w:ins>
      <w:ins w:id="312" w:author="Nicolaou, M. (Mary)" w:date="2025-04-24T11:01:00Z">
        <w:r w:rsidR="00E9204F">
          <w:t xml:space="preserve"> of precariousness</w:t>
        </w:r>
      </w:ins>
      <w:ins w:id="313" w:author="Leonie K. Elsenburg" w:date="2025-03-10T14:22:00Z">
        <w:r w:rsidR="00A80CC4">
          <w:t xml:space="preserve">, it </w:t>
        </w:r>
      </w:ins>
      <w:ins w:id="314" w:author="Leonie K. Elsenburg" w:date="2025-03-10T11:50:00Z">
        <w:r w:rsidR="00046BB0">
          <w:t xml:space="preserve">does not provide </w:t>
        </w:r>
      </w:ins>
      <w:ins w:id="315" w:author="Leonie K. Elsenburg" w:date="2025-03-10T11:51:00Z">
        <w:r w:rsidR="00046BB0">
          <w:t>comprehensive assessments of the vulnerability and insecurity that can be experienced in each of the</w:t>
        </w:r>
      </w:ins>
      <w:ins w:id="316" w:author="Nicolaou, M. (Mary)" w:date="2025-04-24T11:01:00Z">
        <w:r w:rsidR="005E0840">
          <w:t>se</w:t>
        </w:r>
      </w:ins>
      <w:ins w:id="317" w:author="Leonie K. Elsenburg" w:date="2025-03-10T11:51:00Z">
        <w:del w:id="318" w:author="Nicolaou, M. (Mary)" w:date="2025-04-24T11:01:00Z">
          <w:r w:rsidR="00046BB0" w:rsidDel="005E0840">
            <w:delText xml:space="preserve"> life</w:delText>
          </w:r>
        </w:del>
        <w:r w:rsidR="00046BB0">
          <w:t xml:space="preserve"> </w:t>
        </w:r>
      </w:ins>
      <w:ins w:id="319" w:author="Leonie K. Elsenburg" w:date="2025-03-10T14:02:00Z">
        <w:r w:rsidR="004A1201">
          <w:t>dimensions</w:t>
        </w:r>
      </w:ins>
      <w:ins w:id="320" w:author="Leonie K. Elsenburg" w:date="2025-03-10T14:22:00Z">
        <w:r w:rsidR="00A80CC4">
          <w:t xml:space="preserve">. </w:t>
        </w:r>
        <w:r w:rsidR="00DF76C9">
          <w:t>Other f</w:t>
        </w:r>
      </w:ins>
      <w:ins w:id="321" w:author="Leonie K. Elsenburg" w:date="2025-03-10T14:01:00Z">
        <w:r w:rsidR="0008398E">
          <w:t xml:space="preserve">actors indicating vulnerability of insecurity </w:t>
        </w:r>
        <w:del w:id="322" w:author="Nicolaou, M. (Mary)" w:date="2025-04-24T11:02:00Z">
          <w:r w:rsidR="0008398E" w:rsidDel="005E0840">
            <w:delText xml:space="preserve">in the various life dimensions </w:delText>
          </w:r>
        </w:del>
        <w:r w:rsidR="0008398E">
          <w:t xml:space="preserve">that are not incorporated in the current study </w:t>
        </w:r>
      </w:ins>
      <w:ins w:id="323" w:author="Leonie K. Elsenburg" w:date="2025-03-10T14:23:00Z">
        <w:r w:rsidR="00DF76C9">
          <w:t>may also be associated with</w:t>
        </w:r>
      </w:ins>
      <w:ins w:id="324" w:author="Leonie K. Elsenburg" w:date="2025-03-10T14:01:00Z">
        <w:r w:rsidR="0008398E">
          <w:t xml:space="preserve"> depression</w:t>
        </w:r>
      </w:ins>
      <w:ins w:id="325" w:author="Leonie K. Elsenburg" w:date="2025-03-10T14:23:00Z">
        <w:r w:rsidR="00DF76C9">
          <w:t xml:space="preserve"> onset</w:t>
        </w:r>
      </w:ins>
      <w:ins w:id="326" w:author="Leonie K. Elsenburg" w:date="2025-03-10T11:51:00Z">
        <w:r w:rsidR="00046BB0">
          <w:t xml:space="preserve">. </w:t>
        </w:r>
      </w:ins>
    </w:p>
    <w:p w14:paraId="4516496E" w14:textId="62246790" w:rsidR="003A44A5" w:rsidRDefault="00C90932">
      <w:pPr>
        <w:pStyle w:val="BodyText"/>
      </w:pPr>
      <w:r>
        <w:t xml:space="preserve">Several </w:t>
      </w:r>
      <w:ins w:id="327" w:author="Leonie K. Elsenburg" w:date="2025-03-10T17:31:00Z">
        <w:r w:rsidR="00F61B19">
          <w:t xml:space="preserve">other </w:t>
        </w:r>
      </w:ins>
      <w:r>
        <w:t>limitations should be acknowledged when interpreting these findings. The prevalence of bidirectional arrows and circle-marked endpoints in the graphs reflects unresolved ambiguities in the causal relationships suggested by the data. These uncertainties underscore the need for further research, ideally incorporating datasets with a higher proportion of symptomatic individuals. The HELIUS data, being predominantly composed of asymptomatic samples, posed challenges in identifying clear causal directions, particularly among symptom nodes. Future studies could address these limitations by incorporating time-series data to leverage temporal information about the relationships between precari</w:t>
      </w:r>
      <w:r w:rsidR="00265916">
        <w:t>ousness</w:t>
      </w:r>
      <w:r>
        <w:t xml:space="preserve"> factors and depressive symptoms. Time-series data could provide time-specific insights and track how these relationships evolve over time. For instance, methods such as </w:t>
      </w:r>
      <w:r>
        <w:rPr>
          <w:i/>
          <w:iCs/>
        </w:rPr>
        <w:t>PCMCI</w:t>
      </w:r>
      <w:r>
        <w:t xml:space="preserve"> (Runge et al., 2019) and </w:t>
      </w:r>
      <w:r>
        <w:rPr>
          <w:i/>
          <w:iCs/>
        </w:rPr>
        <w:t>tsFCI</w:t>
      </w:r>
      <w:r>
        <w:t xml:space="preserve"> (Entner &amp; Hoyer, 2010), along with other time-series adaptations of causal discovery algorithms, could help better account for temporal dependencies and refine the analysis.</w:t>
      </w:r>
    </w:p>
    <w:p w14:paraId="030BEC6A" w14:textId="77777777" w:rsidR="003A44A5" w:rsidRDefault="00C90932">
      <w:pPr>
        <w:pStyle w:val="BodyText"/>
      </w:pPr>
      <w:r>
        <w:t xml:space="preserve">Another limitation is the lack of clear evidence for cycles within the symptom network, despite using algorithms designed to account for cyclic relationships. The CCI algorithm predominantly produced bidirectional arrows, while FCI primarily generated directional arrows, yet neither displayed patterns indicative of definitive cyclic structures. Addressing cyclic relationships is particularly challenging with observational datasets alone. Future research could benefit from refined datasets that include intervention data. Methods such as </w:t>
      </w:r>
      <w:r>
        <w:rPr>
          <w:i/>
          <w:iCs/>
        </w:rPr>
        <w:t>LLC</w:t>
      </w:r>
      <w:r>
        <w:t xml:space="preserve"> (Hyttinen et al., 2012), </w:t>
      </w:r>
      <w:r>
        <w:rPr>
          <w:i/>
          <w:iCs/>
        </w:rPr>
        <w:t>NODGAS-Flow</w:t>
      </w:r>
      <w:r>
        <w:t xml:space="preserve"> (Sethuraman et al., 2023), and the recently developed </w:t>
      </w:r>
      <w:r>
        <w:rPr>
          <w:i/>
          <w:iCs/>
        </w:rPr>
        <w:t>Bicycle</w:t>
      </w:r>
      <w:r>
        <w:t xml:space="preserve"> algorithm (Rohbeck et al., 2024) are specifically designed to utilize both observational and intervention data to uncover potential cycles. Additionally, if time-series data becomes available, corresponding methods, as described above, could be applied to capture repetitive patterns in variable interactions that might suggest cyclic structures.</w:t>
      </w:r>
    </w:p>
    <w:p w14:paraId="7B793DC0" w14:textId="77777777" w:rsidR="003A44A5" w:rsidRDefault="00C90932">
      <w:pPr>
        <w:pStyle w:val="BodyText"/>
      </w:pPr>
      <w:r>
        <w:t xml:space="preserve">Lastly, regarding conditional independence (CI) testing, the differences between the graphs generated by Gaussian CI and RCoT underscore the methodological sensitivities in detecting causal relationships. Gaussian CI produced denser graphs, which is somewhat counterintuitive, as the Gaussian CI’s strict linearity assumption would typically result in fewer detected relationships, not more. A possible explanation for this discrepancy is that Gaussian CI’s reliance on partial correlations may overestimate relationships when specific non-linear dependencies exist in the data. In contrast, RCoT, free from such assumptions, may better capture these patterns under such conditions. However, while RCoT is technically non-parametric, its performance can still be influenced by the </w:t>
      </w:r>
      <w:r>
        <w:lastRenderedPageBreak/>
        <w:t xml:space="preserve">distributional characteristics of the data. Specifically, the RBF kernel, optimized for continuous data with smooth transitions, may struggle to capture relationships in datasets with discrete or mixed distributions. In such cases, the distances between discrete points may fail to convey meaningful similarity information. As a result, RCoT might miss certain dependencies, particularly when variables in the dataset lack smooth continuity. Future research could address these issues by exploring a broader range of CI testing approaches. One traditional approach to handle this is discretizing variables and use </w:t>
      </w:r>
      <m:oMath>
        <m:sSup>
          <m:sSupPr>
            <m:ctrlPr>
              <w:rPr>
                <w:rFonts w:ascii="Cambria Math" w:hAnsi="Cambria Math"/>
              </w:rPr>
            </m:ctrlPr>
          </m:sSupPr>
          <m:e>
            <m:r>
              <w:rPr>
                <w:rFonts w:ascii="Cambria Math" w:hAnsi="Cambria Math"/>
              </w:rPr>
              <m:t>G</m:t>
            </m:r>
          </m:e>
          <m:sup>
            <m:r>
              <w:rPr>
                <w:rFonts w:ascii="Cambria Math" w:hAnsi="Cambria Math"/>
              </w:rPr>
              <m:t>2</m:t>
            </m:r>
          </m:sup>
        </m:sSup>
      </m:oMath>
      <w:r>
        <w:t xml:space="preserve"> test, which may better capture dependencies in non-continuous datasets (Dojer, 2016; Neapolitan et al., 2004). A more promising direction, however, lies in the development of hybrid kernels tailored for mixed datasets, effectively integrating both continuous and discrete variables into RCoT-like methods. By systematically employing and comparing a wider variety of CI testing techniques, researchers could gain more robust insights and mitigate the limitations inherent in specific approaches. This broader exploration holds the potential to enhance the reliability of findings, particularly in datasets with complex and heterogeneous structures.</w:t>
      </w:r>
    </w:p>
    <w:p w14:paraId="7542E523" w14:textId="569B0AE2" w:rsidR="003A44A5" w:rsidRDefault="00C90932">
      <w:pPr>
        <w:pStyle w:val="BodyText"/>
      </w:pPr>
      <w:r>
        <w:t>Despite its limitations, this study marks a meaningful step toward understanding the mechanisms linking precari</w:t>
      </w:r>
      <w:r w:rsidR="007242B6">
        <w:t>ousness</w:t>
      </w:r>
      <w:r>
        <w:t xml:space="preserve"> factors and depression. By applying causal discovery methods, it moves beyond traditional association-based analyses, providing insights that can inform more precise and targeted interventions. While the resulting graphs are preliminary and contain unresolved ambiguities, they offer a valuable starting point for leveraging causal discovery tools to investigate the causal interplay between </w:t>
      </w:r>
      <w:del w:id="328" w:author="Karien Stronks" w:date="2025-03-28T14:25:00Z">
        <w:r w:rsidDel="00570F99">
          <w:delText xml:space="preserve">depression and </w:delText>
        </w:r>
      </w:del>
      <w:r>
        <w:t>precari</w:t>
      </w:r>
      <w:r w:rsidR="00F3496D">
        <w:t>ousness</w:t>
      </w:r>
      <w:r>
        <w:t xml:space="preserve"> factors</w:t>
      </w:r>
      <w:ins w:id="329" w:author="Karien Stronks" w:date="2025-03-28T14:25:00Z">
        <w:r w:rsidR="00570F99">
          <w:t xml:space="preserve"> and depression</w:t>
        </w:r>
      </w:ins>
      <w:r>
        <w:t xml:space="preserve">. A promising next step would involve integrating these causal structures into computational models, such as the symptom dynamic model proposed by </w:t>
      </w:r>
      <w:r>
        <w:rPr>
          <w:b/>
          <w:bCs/>
        </w:rPr>
        <w:t>our comp-model paper</w:t>
      </w:r>
      <w:r>
        <w:t>. By simulating intervention effects, such models could provide more realistic insights into how targeted actions might influence symptom networks and precari</w:t>
      </w:r>
      <w:r w:rsidR="00AE1128">
        <w:t>ousness</w:t>
      </w:r>
      <w:r>
        <w:t xml:space="preserve"> factors over time. For example, interventions focused on improving sleep hygiene or alleviating guilt could be evaluated for their cascading effects on employment and social relationships, offering actionable guidance for designing population-level mental health strategies. As one of the early applications of causal discovery tools to the complex dynamics of depression and precari</w:t>
      </w:r>
      <w:r w:rsidR="00E15E48">
        <w:t>ousness</w:t>
      </w:r>
      <w:r>
        <w:t xml:space="preserve"> factors, this study lays a foundation for future research. We hope it inspires further refinement of these methods and ultimately contribute to more effective solutions for alleviating depression and improving societal well-being.</w:t>
      </w:r>
    </w:p>
    <w:p w14:paraId="225D602F" w14:textId="77777777" w:rsidR="003A44A5" w:rsidRDefault="00C90932">
      <w:pPr>
        <w:pStyle w:val="Heading1"/>
      </w:pPr>
      <w:bookmarkStart w:id="330" w:name="references"/>
      <w:bookmarkEnd w:id="129"/>
      <w:r>
        <w:t>5. References</w:t>
      </w:r>
    </w:p>
    <w:p w14:paraId="733FB746" w14:textId="77777777" w:rsidR="003A44A5" w:rsidRDefault="00C90932">
      <w:pPr>
        <w:pStyle w:val="Bibliography"/>
      </w:pPr>
      <w:bookmarkStart w:id="331" w:name="ref-dojer2016learning"/>
      <w:bookmarkStart w:id="332" w:name="refs"/>
      <w:r>
        <w:t xml:space="preserve">Dojer, N. (2016). Learning bayesian networks from datasets joining continuous and discrete variables. </w:t>
      </w:r>
      <w:r>
        <w:rPr>
          <w:i/>
          <w:iCs/>
        </w:rPr>
        <w:t>International Journal of Approximate Reasoning</w:t>
      </w:r>
      <w:r>
        <w:t xml:space="preserve">, </w:t>
      </w:r>
      <w:r>
        <w:rPr>
          <w:i/>
          <w:iCs/>
        </w:rPr>
        <w:t>78</w:t>
      </w:r>
      <w:r>
        <w:t>, 116–124.</w:t>
      </w:r>
    </w:p>
    <w:p w14:paraId="6E66EE37" w14:textId="77777777" w:rsidR="003A44A5" w:rsidRDefault="00C90932">
      <w:pPr>
        <w:pStyle w:val="Bibliography"/>
      </w:pPr>
      <w:bookmarkStart w:id="333" w:name="ref-entner2010causal"/>
      <w:bookmarkEnd w:id="331"/>
      <w:r>
        <w:t xml:space="preserve">Entner, D., &amp; Hoyer, P. O. (2010). On causal discovery from time series data using FCI. </w:t>
      </w:r>
      <w:r>
        <w:rPr>
          <w:i/>
          <w:iCs/>
        </w:rPr>
        <w:t>Probabilistic Graphical Models</w:t>
      </w:r>
      <w:r>
        <w:t xml:space="preserve">, </w:t>
      </w:r>
      <w:r>
        <w:rPr>
          <w:i/>
          <w:iCs/>
        </w:rPr>
        <w:t>16</w:t>
      </w:r>
      <w:r>
        <w:t>.</w:t>
      </w:r>
    </w:p>
    <w:p w14:paraId="7DCDA27F" w14:textId="77777777" w:rsidR="003A44A5" w:rsidRDefault="00C90932">
      <w:pPr>
        <w:pStyle w:val="Bibliography"/>
      </w:pPr>
      <w:bookmarkStart w:id="334" w:name="ref-hyttinen2012learning"/>
      <w:bookmarkEnd w:id="333"/>
      <w:r>
        <w:t xml:space="preserve">Hyttinen, A., Eberhardt, F., &amp; Hoyer, P. O. (2012). Learning linear cyclic causal models with latent variables. </w:t>
      </w:r>
      <w:r>
        <w:rPr>
          <w:i/>
          <w:iCs/>
        </w:rPr>
        <w:t>The Journal of Machine Learning Research</w:t>
      </w:r>
      <w:r>
        <w:t xml:space="preserve">, </w:t>
      </w:r>
      <w:r>
        <w:rPr>
          <w:i/>
          <w:iCs/>
        </w:rPr>
        <w:t>13</w:t>
      </w:r>
      <w:r>
        <w:t>(1), 3387–3439.</w:t>
      </w:r>
    </w:p>
    <w:p w14:paraId="54DFDF57" w14:textId="77777777" w:rsidR="003A44A5" w:rsidRDefault="00C90932">
      <w:pPr>
        <w:pStyle w:val="Bibliography"/>
      </w:pPr>
      <w:bookmarkStart w:id="335" w:name="ref-lindsay2000moment"/>
      <w:bookmarkEnd w:id="334"/>
      <w:r>
        <w:lastRenderedPageBreak/>
        <w:t xml:space="preserve">Lindsay, B. G., Pilla, R. S., &amp; Basak, P. (2000). Moment-based approximations of distributions using mixtures: Theory and applications. </w:t>
      </w:r>
      <w:r>
        <w:rPr>
          <w:i/>
          <w:iCs/>
        </w:rPr>
        <w:t>Annals of the Institute of Statistical Mathematics</w:t>
      </w:r>
      <w:r>
        <w:t xml:space="preserve">, </w:t>
      </w:r>
      <w:r>
        <w:rPr>
          <w:i/>
          <w:iCs/>
        </w:rPr>
        <w:t>52</w:t>
      </w:r>
      <w:r>
        <w:t>, 215–230.</w:t>
      </w:r>
    </w:p>
    <w:p w14:paraId="2B87FA87" w14:textId="77777777" w:rsidR="003A44A5" w:rsidRDefault="00C90932">
      <w:pPr>
        <w:pStyle w:val="Bibliography"/>
      </w:pPr>
      <w:bookmarkStart w:id="336" w:name="ref-mooij2020constraint"/>
      <w:bookmarkEnd w:id="335"/>
      <w:r>
        <w:t xml:space="preserve">Mooij, J. M., &amp; Claassen, T. (2020). Constraint-based causal discovery using partial ancestral graphs in the presence of cycles. </w:t>
      </w:r>
      <w:r>
        <w:rPr>
          <w:i/>
          <w:iCs/>
        </w:rPr>
        <w:t>Conference on Uncertainty in Artificial Intelligence</w:t>
      </w:r>
      <w:r>
        <w:t>, 1159–1168.</w:t>
      </w:r>
    </w:p>
    <w:p w14:paraId="1AA2D26E" w14:textId="77777777" w:rsidR="003A44A5" w:rsidRDefault="00C90932">
      <w:pPr>
        <w:pStyle w:val="Bibliography"/>
      </w:pPr>
      <w:bookmarkStart w:id="337" w:name="ref-neapolitan2004learning"/>
      <w:bookmarkEnd w:id="336"/>
      <w:r>
        <w:t xml:space="preserve">Neapolitan, R. E. et al. (2004). </w:t>
      </w:r>
      <w:r>
        <w:rPr>
          <w:i/>
          <w:iCs/>
        </w:rPr>
        <w:t>Learning bayesian networks</w:t>
      </w:r>
      <w:r>
        <w:t xml:space="preserve"> (Vol. 38). Pearson Prentice Hall Upper Saddle River.</w:t>
      </w:r>
    </w:p>
    <w:p w14:paraId="736F8114" w14:textId="77777777" w:rsidR="003A44A5" w:rsidRDefault="00C90932">
      <w:pPr>
        <w:pStyle w:val="Bibliography"/>
      </w:pPr>
      <w:bookmarkStart w:id="338" w:name="ref-park2024discovering"/>
      <w:bookmarkEnd w:id="337"/>
      <w:r>
        <w:t xml:space="preserve">Park, K., Waldorp, L. J., &amp; Ryan, O. (2024). Discovering cyclic causal models in psychological research. </w:t>
      </w:r>
      <w:r>
        <w:rPr>
          <w:i/>
          <w:iCs/>
        </w:rPr>
        <w:t>Advances. In/Psychology</w:t>
      </w:r>
      <w:r>
        <w:t xml:space="preserve">, </w:t>
      </w:r>
      <w:r>
        <w:rPr>
          <w:i/>
          <w:iCs/>
        </w:rPr>
        <w:t>2</w:t>
      </w:r>
      <w:r>
        <w:t>, e72425.</w:t>
      </w:r>
    </w:p>
    <w:p w14:paraId="17B7C22C" w14:textId="77777777" w:rsidR="003A44A5" w:rsidRPr="007C76D3" w:rsidRDefault="00C90932">
      <w:pPr>
        <w:pStyle w:val="Bibliography"/>
        <w:rPr>
          <w:lang w:val="da-DK"/>
        </w:rPr>
      </w:pPr>
      <w:bookmarkStart w:id="339" w:name="ref-rohbeck2024"/>
      <w:bookmarkEnd w:id="338"/>
      <w:r w:rsidRPr="00BE0D09">
        <w:rPr>
          <w:lang w:val="da-DK"/>
        </w:rPr>
        <w:t xml:space="preserve">Rohbeck, M., Clarke, B., Mikulik, K., Pettet, A., Stegle, O., &amp; Ueltzhöffer, K. (2024). </w:t>
      </w:r>
      <w:r>
        <w:t xml:space="preserve">Bicycle: Intervention-based causal discovery with cycles. In F. Locatello &amp; V. Didelez (Eds.), </w:t>
      </w:r>
      <w:r>
        <w:rPr>
          <w:i/>
          <w:iCs/>
        </w:rPr>
        <w:t>Proceedings of the third conference on causal learning and reasoning</w:t>
      </w:r>
      <w:r>
        <w:t xml:space="preserve"> (Vol. 236, pp. 209–242). </w:t>
      </w:r>
      <w:r w:rsidRPr="007C76D3">
        <w:rPr>
          <w:lang w:val="da-DK"/>
        </w:rPr>
        <w:t xml:space="preserve">PMLR. </w:t>
      </w:r>
      <w:r w:rsidR="003A44A5">
        <w:fldChar w:fldCharType="begin"/>
      </w:r>
      <w:r w:rsidR="003A44A5" w:rsidRPr="004B1CB0">
        <w:rPr>
          <w:lang w:val="da-DK"/>
          <w:rPrChange w:id="340" w:author="Leonie K. Elsenburg" w:date="2025-03-31T15:38:00Z">
            <w:rPr/>
          </w:rPrChange>
        </w:rPr>
        <w:instrText>HYPERLINK "https://proceedings.mlr.press/v236/rohbeck24a.html" \h</w:instrText>
      </w:r>
      <w:r w:rsidR="003A44A5">
        <w:fldChar w:fldCharType="separate"/>
      </w:r>
      <w:r w:rsidR="003A44A5" w:rsidRPr="007C76D3">
        <w:rPr>
          <w:rStyle w:val="Hyperlink"/>
          <w:lang w:val="da-DK"/>
        </w:rPr>
        <w:t>https://proceedings.mlr.press/v236/rohbeck24a.html</w:t>
      </w:r>
      <w:r w:rsidR="003A44A5">
        <w:fldChar w:fldCharType="end"/>
      </w:r>
    </w:p>
    <w:p w14:paraId="7FA0C6A8" w14:textId="77777777" w:rsidR="003A44A5" w:rsidRDefault="00C90932">
      <w:pPr>
        <w:pStyle w:val="Bibliography"/>
      </w:pPr>
      <w:bookmarkStart w:id="341" w:name="ref-runge2019detecting"/>
      <w:bookmarkEnd w:id="339"/>
      <w:r w:rsidRPr="007C76D3">
        <w:rPr>
          <w:lang w:val="da-DK"/>
        </w:rPr>
        <w:t xml:space="preserve">Runge, J., Nowack, P., Kretschmer, M., Flaxman, S., &amp; Sejdinovic, D. (2019). </w:t>
      </w:r>
      <w:r>
        <w:t xml:space="preserve">Detecting and quantifying causal associations in large nonlinear time series datasets. </w:t>
      </w:r>
      <w:r>
        <w:rPr>
          <w:i/>
          <w:iCs/>
        </w:rPr>
        <w:t>Science Advances</w:t>
      </w:r>
      <w:r>
        <w:t xml:space="preserve">, </w:t>
      </w:r>
      <w:r>
        <w:rPr>
          <w:i/>
          <w:iCs/>
        </w:rPr>
        <w:t>5</w:t>
      </w:r>
      <w:r>
        <w:t>(11), eaau4996.</w:t>
      </w:r>
    </w:p>
    <w:p w14:paraId="55F20F78" w14:textId="77777777" w:rsidR="003A44A5" w:rsidRDefault="00C90932">
      <w:pPr>
        <w:pStyle w:val="Bibliography"/>
      </w:pPr>
      <w:bookmarkStart w:id="342" w:name="ref-sethuraman2023nodags"/>
      <w:bookmarkEnd w:id="341"/>
      <w:r>
        <w:t xml:space="preserve">Sethuraman, M. G., Lopez, R., Mohan, R., Fekri, F., Biancalani, T., &amp; Hütter, J.-C. (2023). NODAGS-flow: Nonlinear cyclic causal structure learning. </w:t>
      </w:r>
      <w:r>
        <w:rPr>
          <w:i/>
          <w:iCs/>
        </w:rPr>
        <w:t>International Conference on Artificial Intelligence and Statistics</w:t>
      </w:r>
      <w:r>
        <w:t>, 6371–6387.</w:t>
      </w:r>
    </w:p>
    <w:p w14:paraId="424852C6" w14:textId="77777777" w:rsidR="003A44A5" w:rsidRDefault="00C90932">
      <w:pPr>
        <w:pStyle w:val="Bibliography"/>
      </w:pPr>
      <w:bookmarkStart w:id="343" w:name="ref-spirtes2001causation"/>
      <w:bookmarkEnd w:id="342"/>
      <w:r>
        <w:t xml:space="preserve">Spirtes, P., Glymour, C., &amp; Scheines, R. (2001). </w:t>
      </w:r>
      <w:r>
        <w:rPr>
          <w:i/>
          <w:iCs/>
        </w:rPr>
        <w:t>Causation, prediction, and search</w:t>
      </w:r>
      <w:r>
        <w:t>. MIT press.</w:t>
      </w:r>
    </w:p>
    <w:p w14:paraId="6B9C4A26" w14:textId="77777777" w:rsidR="003A44A5" w:rsidRDefault="00C90932">
      <w:pPr>
        <w:pStyle w:val="Bibliography"/>
      </w:pPr>
      <w:bookmarkStart w:id="344" w:name="ref-strobl2019"/>
      <w:bookmarkEnd w:id="343"/>
      <w:r>
        <w:t xml:space="preserve">Strobl, E. V. (2019). A constraint-based algorithm for causal discovery with cycles, latent variables and selection bias. </w:t>
      </w:r>
      <w:r>
        <w:rPr>
          <w:i/>
          <w:iCs/>
        </w:rPr>
        <w:t>International Journal of Data Science and Analytics</w:t>
      </w:r>
      <w:r>
        <w:t xml:space="preserve">, </w:t>
      </w:r>
      <w:r>
        <w:rPr>
          <w:i/>
          <w:iCs/>
        </w:rPr>
        <w:t>8</w:t>
      </w:r>
      <w:r>
        <w:t xml:space="preserve">(1), 33–56. </w:t>
      </w:r>
      <w:hyperlink r:id="rId17">
        <w:r w:rsidR="003A44A5">
          <w:rPr>
            <w:rStyle w:val="Hyperlink"/>
          </w:rPr>
          <w:t>https://doi.org/10.1007/s41060-018-0158-2</w:t>
        </w:r>
      </w:hyperlink>
    </w:p>
    <w:p w14:paraId="65D573F0" w14:textId="77777777" w:rsidR="003A44A5" w:rsidRDefault="00C90932">
      <w:pPr>
        <w:pStyle w:val="Bibliography"/>
      </w:pPr>
      <w:bookmarkStart w:id="345" w:name="ref-strobl2019approximate"/>
      <w:bookmarkEnd w:id="344"/>
      <w:r w:rsidRPr="007C76D3">
        <w:rPr>
          <w:lang w:val="nl-NL"/>
        </w:rPr>
        <w:t xml:space="preserve">Strobl, E. V., Zhang, K., &amp; Visweswaran, S. (2019). </w:t>
      </w:r>
      <w:r>
        <w:t xml:space="preserve">Approximate kernel-based conditional independence tests for fast non-parametric causal discovery. </w:t>
      </w:r>
      <w:r>
        <w:rPr>
          <w:i/>
          <w:iCs/>
        </w:rPr>
        <w:t>Journal of Causal Inference</w:t>
      </w:r>
      <w:r>
        <w:t xml:space="preserve">, </w:t>
      </w:r>
      <w:r>
        <w:rPr>
          <w:i/>
          <w:iCs/>
        </w:rPr>
        <w:t>7</w:t>
      </w:r>
      <w:r>
        <w:t>(1), 20180017.</w:t>
      </w:r>
    </w:p>
    <w:p w14:paraId="48CD99D3" w14:textId="77777777" w:rsidR="003A44A5" w:rsidRDefault="00C90932">
      <w:pPr>
        <w:pStyle w:val="Bibliography"/>
      </w:pPr>
      <w:bookmarkStart w:id="346" w:name="ref-zhang2012kernel"/>
      <w:bookmarkEnd w:id="345"/>
      <w:r>
        <w:t xml:space="preserve">Zhang, K., Peters, J., Janzing, D., &amp; Schölkopf, B. (2012). Kernel-based conditional independence test and application in causal discovery. </w:t>
      </w:r>
      <w:r>
        <w:rPr>
          <w:i/>
          <w:iCs/>
        </w:rPr>
        <w:t>arXiv Preprint arXiv:1202.3775</w:t>
      </w:r>
      <w:r>
        <w:t>.</w:t>
      </w:r>
    </w:p>
    <w:p w14:paraId="1293131D" w14:textId="77777777" w:rsidR="003A44A5" w:rsidRDefault="00C90932">
      <w:pPr>
        <w:pStyle w:val="Heading1"/>
      </w:pPr>
      <w:bookmarkStart w:id="347" w:name="sec-appendix"/>
      <w:bookmarkEnd w:id="330"/>
      <w:bookmarkEnd w:id="332"/>
      <w:bookmarkEnd w:id="346"/>
      <w:r>
        <w:t>6. Appendix</w:t>
      </w:r>
    </w:p>
    <w:p w14:paraId="2F5102BF" w14:textId="77777777" w:rsidR="003A44A5" w:rsidRDefault="00C90932">
      <w:pPr>
        <w:pStyle w:val="Heading2"/>
      </w:pPr>
      <w:bookmarkStart w:id="348" w:name="precariousness-factors-by-leonie"/>
      <w:r>
        <w:t>6.1 Precariousness factors by Leonie</w:t>
      </w:r>
    </w:p>
    <w:p w14:paraId="51E3309A" w14:textId="77777777" w:rsidR="003A44A5" w:rsidRDefault="00C90932">
      <w:pPr>
        <w:pStyle w:val="Compact"/>
        <w:numPr>
          <w:ilvl w:val="0"/>
          <w:numId w:val="4"/>
        </w:numPr>
      </w:pPr>
      <w:r>
        <w:t>EMPLOYMENT PRECARIOUSNESS</w:t>
      </w:r>
    </w:p>
    <w:p w14:paraId="13CC6E46" w14:textId="77777777" w:rsidR="003A44A5" w:rsidRDefault="00C90932">
      <w:pPr>
        <w:pStyle w:val="Compact"/>
        <w:numPr>
          <w:ilvl w:val="0"/>
          <w:numId w:val="5"/>
        </w:numPr>
      </w:pPr>
      <w:r>
        <w:rPr>
          <w:rStyle w:val="VerbatimChar"/>
        </w:rPr>
        <w:t>H1_Arbeidsparticipatie</w:t>
      </w:r>
      <w:r>
        <w:t>: Working status</w:t>
      </w:r>
    </w:p>
    <w:p w14:paraId="24AF1D3E" w14:textId="77777777" w:rsidR="003A44A5" w:rsidRDefault="00C90932">
      <w:pPr>
        <w:pStyle w:val="Compact"/>
        <w:numPr>
          <w:ilvl w:val="0"/>
          <w:numId w:val="5"/>
        </w:numPr>
      </w:pPr>
      <w:r>
        <w:rPr>
          <w:rStyle w:val="VerbatimChar"/>
        </w:rPr>
        <w:lastRenderedPageBreak/>
        <w:t>H1_WerkSit</w:t>
      </w:r>
      <w:r>
        <w:t>: Which work situation most applies to you?</w:t>
      </w:r>
    </w:p>
    <w:p w14:paraId="6D0194A2" w14:textId="77777777" w:rsidR="003A44A5" w:rsidRDefault="00C90932">
      <w:pPr>
        <w:pStyle w:val="Compact"/>
        <w:numPr>
          <w:ilvl w:val="0"/>
          <w:numId w:val="5"/>
        </w:numPr>
      </w:pPr>
      <w:r>
        <w:rPr>
          <w:rStyle w:val="VerbatimChar"/>
        </w:rPr>
        <w:t>H1_RecentErv8</w:t>
      </w:r>
      <w:r>
        <w:t>: Experiences past 12 months: h. You were sacked from your job or became unemployed (</w:t>
      </w:r>
      <w:r>
        <w:rPr>
          <w:i/>
          <w:iCs/>
        </w:rPr>
        <w:t>reverse</w:t>
      </w:r>
      <w:r>
        <w:t>)</w:t>
      </w:r>
    </w:p>
    <w:p w14:paraId="70B00522" w14:textId="77777777" w:rsidR="003A44A5" w:rsidRDefault="00C90932">
      <w:pPr>
        <w:pStyle w:val="Compact"/>
        <w:numPr>
          <w:ilvl w:val="0"/>
          <w:numId w:val="6"/>
        </w:numPr>
      </w:pPr>
      <w:r>
        <w:t>FINANCIAL PRECARIOUSNESS</w:t>
      </w:r>
    </w:p>
    <w:p w14:paraId="2BC1D3FA" w14:textId="77777777" w:rsidR="003A44A5" w:rsidRDefault="00C90932">
      <w:pPr>
        <w:pStyle w:val="Compact"/>
        <w:numPr>
          <w:ilvl w:val="0"/>
          <w:numId w:val="7"/>
        </w:numPr>
      </w:pPr>
      <w:r>
        <w:rPr>
          <w:rStyle w:val="VerbatimChar"/>
        </w:rPr>
        <w:t>H1_InkHhMoeite</w:t>
      </w:r>
      <w:r>
        <w:t>: During the past year, did you have problems managing your household income?</w:t>
      </w:r>
    </w:p>
    <w:p w14:paraId="45EDE394" w14:textId="77777777" w:rsidR="003A44A5" w:rsidRDefault="00C90932">
      <w:pPr>
        <w:pStyle w:val="Compact"/>
        <w:numPr>
          <w:ilvl w:val="0"/>
          <w:numId w:val="7"/>
        </w:numPr>
      </w:pPr>
      <w:r>
        <w:rPr>
          <w:rStyle w:val="VerbatimChar"/>
        </w:rPr>
        <w:t>H1_RecentErv9</w:t>
      </w:r>
      <w:r>
        <w:t>: Experiences past 12 months: i. You had a major financial crisis (</w:t>
      </w:r>
      <w:r>
        <w:rPr>
          <w:i/>
          <w:iCs/>
        </w:rPr>
        <w:t>reverse</w:t>
      </w:r>
      <w:r>
        <w:t>)</w:t>
      </w:r>
    </w:p>
    <w:p w14:paraId="524082BA" w14:textId="77777777" w:rsidR="003A44A5" w:rsidRDefault="00C90932">
      <w:pPr>
        <w:pStyle w:val="Compact"/>
        <w:numPr>
          <w:ilvl w:val="0"/>
          <w:numId w:val="8"/>
        </w:numPr>
      </w:pPr>
      <w:r>
        <w:t>HOUSING PRECARIOUSNESS</w:t>
      </w:r>
    </w:p>
    <w:p w14:paraId="0FE3EADF" w14:textId="77777777" w:rsidR="003A44A5" w:rsidRPr="007C76D3" w:rsidRDefault="00C90932">
      <w:pPr>
        <w:pStyle w:val="Compact"/>
        <w:numPr>
          <w:ilvl w:val="0"/>
          <w:numId w:val="9"/>
        </w:numPr>
        <w:rPr>
          <w:lang w:val="nl-NL"/>
        </w:rPr>
      </w:pPr>
      <w:r w:rsidRPr="007C76D3">
        <w:rPr>
          <w:rStyle w:val="VerbatimChar"/>
          <w:lang w:val="nl-NL"/>
        </w:rPr>
        <w:t>veilig_2012</w:t>
      </w:r>
      <w:r w:rsidRPr="007C76D3">
        <w:rPr>
          <w:lang w:val="nl-NL"/>
        </w:rPr>
        <w:t>: Score safety (veiligheid) in 2012 (</w:t>
      </w:r>
      <w:r w:rsidRPr="007C76D3">
        <w:rPr>
          <w:i/>
          <w:iCs/>
          <w:lang w:val="nl-NL"/>
        </w:rPr>
        <w:t>reverse</w:t>
      </w:r>
      <w:r w:rsidRPr="007C76D3">
        <w:rPr>
          <w:lang w:val="nl-NL"/>
        </w:rPr>
        <w:t>)</w:t>
      </w:r>
    </w:p>
    <w:p w14:paraId="35B6238F" w14:textId="77777777" w:rsidR="003A44A5" w:rsidRPr="007C76D3" w:rsidRDefault="00C90932">
      <w:pPr>
        <w:pStyle w:val="Compact"/>
        <w:numPr>
          <w:ilvl w:val="0"/>
          <w:numId w:val="9"/>
        </w:numPr>
        <w:rPr>
          <w:lang w:val="nl-NL"/>
        </w:rPr>
      </w:pPr>
      <w:r w:rsidRPr="007C76D3">
        <w:rPr>
          <w:rStyle w:val="VerbatimChar"/>
          <w:lang w:val="nl-NL"/>
        </w:rPr>
        <w:t>vrz_2012</w:t>
      </w:r>
      <w:r w:rsidRPr="007C76D3">
        <w:rPr>
          <w:lang w:val="nl-NL"/>
        </w:rPr>
        <w:t>: Score level of resources (niveau voorzieningen) in 2012 (</w:t>
      </w:r>
      <w:r w:rsidRPr="007C76D3">
        <w:rPr>
          <w:i/>
          <w:iCs/>
          <w:lang w:val="nl-NL"/>
        </w:rPr>
        <w:t>reverse</w:t>
      </w:r>
      <w:r w:rsidRPr="007C76D3">
        <w:rPr>
          <w:lang w:val="nl-NL"/>
        </w:rPr>
        <w:t>)</w:t>
      </w:r>
    </w:p>
    <w:p w14:paraId="277F07C8" w14:textId="77777777" w:rsidR="003A44A5" w:rsidRDefault="00C90932">
      <w:pPr>
        <w:pStyle w:val="Compact"/>
        <w:numPr>
          <w:ilvl w:val="0"/>
          <w:numId w:val="9"/>
        </w:numPr>
      </w:pPr>
      <w:r>
        <w:rPr>
          <w:rStyle w:val="VerbatimChar"/>
        </w:rPr>
        <w:t>P_HUURWON</w:t>
      </w:r>
      <w:r>
        <w:t>: Percentage Huurwoningen</w:t>
      </w:r>
    </w:p>
    <w:p w14:paraId="4F5A4D89" w14:textId="77777777" w:rsidR="003A44A5" w:rsidRDefault="00C90932">
      <w:pPr>
        <w:pStyle w:val="Compact"/>
        <w:numPr>
          <w:ilvl w:val="0"/>
          <w:numId w:val="10"/>
        </w:numPr>
      </w:pPr>
      <w:r>
        <w:t>CULTURAL PRECARIOUSNESS</w:t>
      </w:r>
    </w:p>
    <w:p w14:paraId="565D5E5B" w14:textId="77777777" w:rsidR="003A44A5" w:rsidRDefault="00C90932">
      <w:pPr>
        <w:pStyle w:val="Compact"/>
        <w:numPr>
          <w:ilvl w:val="0"/>
          <w:numId w:val="11"/>
        </w:numPr>
      </w:pPr>
      <w:r>
        <w:rPr>
          <w:rStyle w:val="VerbatimChar"/>
        </w:rPr>
        <w:t>H1_Discr_sumscore</w:t>
      </w:r>
      <w:r>
        <w:t>: Perceived discrimination: sum score of 9 items (range 9-45)</w:t>
      </w:r>
    </w:p>
    <w:p w14:paraId="56F99DE0" w14:textId="77777777" w:rsidR="003A44A5" w:rsidRDefault="00C90932">
      <w:pPr>
        <w:pStyle w:val="Compact"/>
        <w:numPr>
          <w:ilvl w:val="0"/>
          <w:numId w:val="11"/>
        </w:numPr>
      </w:pPr>
      <w:r>
        <w:rPr>
          <w:rStyle w:val="VerbatimChar"/>
        </w:rPr>
        <w:t>H1_SBSQ_meanscore</w:t>
      </w:r>
      <w:r>
        <w:t>: Health literacy: SBSQ meanscore (range 1-5) (</w:t>
      </w:r>
      <w:r>
        <w:rPr>
          <w:i/>
          <w:iCs/>
        </w:rPr>
        <w:t>reverse</w:t>
      </w:r>
      <w:r>
        <w:t>)</w:t>
      </w:r>
    </w:p>
    <w:p w14:paraId="412A8BE4" w14:textId="77777777" w:rsidR="003A44A5" w:rsidRPr="007C76D3" w:rsidRDefault="00C90932">
      <w:pPr>
        <w:pStyle w:val="Compact"/>
        <w:numPr>
          <w:ilvl w:val="0"/>
          <w:numId w:val="11"/>
        </w:numPr>
        <w:rPr>
          <w:lang w:val="nl-NL"/>
        </w:rPr>
      </w:pPr>
      <w:r w:rsidRPr="007C76D3">
        <w:rPr>
          <w:rStyle w:val="VerbatimChar"/>
          <w:lang w:val="nl-NL"/>
        </w:rPr>
        <w:t>A_BED_RU</w:t>
      </w:r>
      <w:r w:rsidRPr="007C76D3">
        <w:rPr>
          <w:lang w:val="nl-NL"/>
        </w:rPr>
        <w:t>: Aantal bedrijfsvestigingen; cultuur, recreatie, overige diensten (</w:t>
      </w:r>
      <w:r w:rsidRPr="007C76D3">
        <w:rPr>
          <w:i/>
          <w:iCs/>
          <w:lang w:val="nl-NL"/>
        </w:rPr>
        <w:t>reverse</w:t>
      </w:r>
      <w:r w:rsidRPr="007C76D3">
        <w:rPr>
          <w:lang w:val="nl-NL"/>
        </w:rPr>
        <w:t>)</w:t>
      </w:r>
    </w:p>
    <w:p w14:paraId="18458ACA" w14:textId="77777777" w:rsidR="003A44A5" w:rsidRDefault="00C90932">
      <w:pPr>
        <w:pStyle w:val="Compact"/>
        <w:numPr>
          <w:ilvl w:val="0"/>
          <w:numId w:val="12"/>
        </w:numPr>
      </w:pPr>
      <w:r>
        <w:t>SOCIAL PRECARIOUSNESS</w:t>
      </w:r>
    </w:p>
    <w:p w14:paraId="3EEA1C82" w14:textId="77777777" w:rsidR="003A44A5" w:rsidRDefault="00C90932">
      <w:pPr>
        <w:pStyle w:val="Compact"/>
        <w:numPr>
          <w:ilvl w:val="0"/>
          <w:numId w:val="13"/>
        </w:numPr>
      </w:pPr>
      <w:r>
        <w:rPr>
          <w:rStyle w:val="VerbatimChar"/>
        </w:rPr>
        <w:t>H1_RecentErv5</w:t>
      </w:r>
      <w:r>
        <w:t>: Experiences past 12 months: e. Your steady relationship ended (</w:t>
      </w:r>
      <w:r>
        <w:rPr>
          <w:i/>
          <w:iCs/>
        </w:rPr>
        <w:t>reverse</w:t>
      </w:r>
      <w:r>
        <w:t>)</w:t>
      </w:r>
    </w:p>
    <w:p w14:paraId="365478C0" w14:textId="77777777" w:rsidR="003A44A5" w:rsidRDefault="00C90932">
      <w:pPr>
        <w:pStyle w:val="Compact"/>
        <w:numPr>
          <w:ilvl w:val="0"/>
          <w:numId w:val="13"/>
        </w:numPr>
      </w:pPr>
      <w:r>
        <w:rPr>
          <w:rStyle w:val="VerbatimChar"/>
        </w:rPr>
        <w:t>H1_RecentErv6</w:t>
      </w:r>
      <w:r>
        <w:t>: Experiences past 12 months: f. A long-term friendship with a good friend or family member was broken off (</w:t>
      </w:r>
      <w:r>
        <w:rPr>
          <w:i/>
          <w:iCs/>
        </w:rPr>
        <w:t>reverse</w:t>
      </w:r>
      <w:r>
        <w:t>)</w:t>
      </w:r>
    </w:p>
    <w:p w14:paraId="61A92933" w14:textId="77777777" w:rsidR="003A44A5" w:rsidRDefault="00C90932">
      <w:pPr>
        <w:pStyle w:val="Compact"/>
        <w:numPr>
          <w:ilvl w:val="0"/>
          <w:numId w:val="13"/>
        </w:numPr>
      </w:pPr>
      <w:r>
        <w:rPr>
          <w:rStyle w:val="VerbatimChar"/>
        </w:rPr>
        <w:t>H1_RecentErv7</w:t>
      </w:r>
      <w:r>
        <w:t>: Experiences past 12 months: g. You had a serious problem with a good friend or family member, or neighbour (</w:t>
      </w:r>
      <w:r>
        <w:rPr>
          <w:i/>
          <w:iCs/>
        </w:rPr>
        <w:t>reverse</w:t>
      </w:r>
      <w:r>
        <w:t>)</w:t>
      </w:r>
    </w:p>
    <w:p w14:paraId="319E865C" w14:textId="77777777" w:rsidR="003A44A5" w:rsidRDefault="00C90932">
      <w:pPr>
        <w:pStyle w:val="Compact"/>
        <w:numPr>
          <w:ilvl w:val="0"/>
          <w:numId w:val="13"/>
        </w:numPr>
      </w:pPr>
      <w:r>
        <w:rPr>
          <w:rStyle w:val="VerbatimChar"/>
        </w:rPr>
        <w:t>H1_SSQT</w:t>
      </w:r>
      <w:r>
        <w:t>: SSQT (frequency of social contact): sum score of 5 items (range 5-20) (</w:t>
      </w:r>
      <w:r>
        <w:rPr>
          <w:i/>
          <w:iCs/>
        </w:rPr>
        <w:t>reverse</w:t>
      </w:r>
      <w:r>
        <w:t>)</w:t>
      </w:r>
    </w:p>
    <w:p w14:paraId="2995426D" w14:textId="77777777" w:rsidR="003A44A5" w:rsidRDefault="00C90932">
      <w:pPr>
        <w:pStyle w:val="Compact"/>
        <w:numPr>
          <w:ilvl w:val="0"/>
          <w:numId w:val="13"/>
        </w:numPr>
      </w:pPr>
      <w:r>
        <w:rPr>
          <w:rStyle w:val="VerbatimChar"/>
        </w:rPr>
        <w:t>H1_SSQSa</w:t>
      </w:r>
      <w:r>
        <w:t>: SSQS (adequacy of social contact): sum score of 5 items, category 3 and 4 not combined (range 5-20) (</w:t>
      </w:r>
      <w:r>
        <w:rPr>
          <w:i/>
          <w:iCs/>
        </w:rPr>
        <w:t>reverse</w:t>
      </w:r>
      <w:r>
        <w:t>)</w:t>
      </w:r>
    </w:p>
    <w:p w14:paraId="5E22229E" w14:textId="77777777" w:rsidR="003A44A5" w:rsidRDefault="00C90932">
      <w:pPr>
        <w:pStyle w:val="FirstParagraph"/>
      </w:pPr>
      <w:r>
        <w:rPr>
          <w:noProof/>
        </w:rPr>
        <w:drawing>
          <wp:inline distT="0" distB="0" distL="0" distR="0" wp14:anchorId="4B236DCB" wp14:editId="2937E747">
            <wp:extent cx="5334000" cy="14224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draft_v1_files/figure-docx/unnamed-chunk-7-1.png"/>
                    <pic:cNvPicPr>
                      <a:picLocks noChangeAspect="1" noChangeArrowheads="1"/>
                    </pic:cNvPicPr>
                  </pic:nvPicPr>
                  <pic:blipFill>
                    <a:blip r:embed="rId18"/>
                    <a:stretch>
                      <a:fillRect/>
                    </a:stretch>
                  </pic:blipFill>
                  <pic:spPr bwMode="auto">
                    <a:xfrm>
                      <a:off x="0" y="0"/>
                      <a:ext cx="5334000" cy="1422400"/>
                    </a:xfrm>
                    <a:prstGeom prst="rect">
                      <a:avLst/>
                    </a:prstGeom>
                    <a:noFill/>
                    <a:ln w="9525">
                      <a:noFill/>
                      <a:headEnd/>
                      <a:tailEnd/>
                    </a:ln>
                  </pic:spPr>
                </pic:pic>
              </a:graphicData>
            </a:graphic>
          </wp:inline>
        </w:drawing>
      </w:r>
    </w:p>
    <w:p w14:paraId="5E96EB20" w14:textId="77777777" w:rsidR="003A44A5" w:rsidRDefault="00C90932">
      <w:pPr>
        <w:numPr>
          <w:ilvl w:val="0"/>
          <w:numId w:val="14"/>
        </w:numPr>
      </w:pPr>
      <w:r>
        <w:rPr>
          <w:b/>
          <w:bCs/>
        </w:rPr>
        <w:t>High</w:t>
      </w:r>
      <w:r>
        <w:t xml:space="preserve"> Correlations: </w:t>
      </w:r>
      <w:r>
        <w:rPr>
          <w:rStyle w:val="VerbatimChar"/>
        </w:rPr>
        <w:t>emp_stat</w:t>
      </w:r>
      <w:r>
        <w:t xml:space="preserve"> (employment status) and </w:t>
      </w:r>
      <w:r>
        <w:rPr>
          <w:rStyle w:val="VerbatimChar"/>
        </w:rPr>
        <w:t>work_sit</w:t>
      </w:r>
      <w:r>
        <w:t xml:space="preserve"> (work situation) have a strong positive correlation of 0.82. This suggests that individuals with higher employment status tend to have more secure or favorable work situations. </w:t>
      </w:r>
      <w:r>
        <w:rPr>
          <w:rStyle w:val="VerbatimChar"/>
        </w:rPr>
        <w:t>soc_freq</w:t>
      </w:r>
      <w:r>
        <w:t xml:space="preserve"> (social contact frequency) shows a strong positive correlation with </w:t>
      </w:r>
      <w:r>
        <w:rPr>
          <w:rStyle w:val="VerbatimChar"/>
        </w:rPr>
        <w:t>soc_adq</w:t>
      </w:r>
      <w:r>
        <w:t xml:space="preserve"> (social adequacy) at 0.61. This indicates that individuals with more </w:t>
      </w:r>
      <w:r>
        <w:lastRenderedPageBreak/>
        <w:t>frequent social contact also tend to have higher perceived adequacy of social interactions.</w:t>
      </w:r>
    </w:p>
    <w:p w14:paraId="5EC721C2" w14:textId="77777777" w:rsidR="003A44A5" w:rsidRDefault="00C90932">
      <w:pPr>
        <w:numPr>
          <w:ilvl w:val="0"/>
          <w:numId w:val="14"/>
        </w:numPr>
      </w:pPr>
      <w:r>
        <w:rPr>
          <w:b/>
          <w:bCs/>
        </w:rPr>
        <w:t>Moderate</w:t>
      </w:r>
      <w:r>
        <w:t xml:space="preserve"> Correlations: </w:t>
      </w:r>
      <w:r>
        <w:rPr>
          <w:rStyle w:val="VerbatimChar"/>
        </w:rPr>
        <w:t>nb_safe</w:t>
      </w:r>
      <w:r>
        <w:t xml:space="preserve"> (neighborhood safety) and </w:t>
      </w:r>
      <w:r>
        <w:rPr>
          <w:rStyle w:val="VerbatimChar"/>
        </w:rPr>
        <w:t>nb_res</w:t>
      </w:r>
      <w:r>
        <w:t xml:space="preserve"> (resources) have a moderate positive correlation of 0.39, suggesting that areas with higher safety also have better resources. </w:t>
      </w:r>
      <w:r>
        <w:rPr>
          <w:rStyle w:val="VerbatimChar"/>
        </w:rPr>
        <w:t>hea_lit</w:t>
      </w:r>
      <w:r>
        <w:t xml:space="preserve"> (health literacy) has moderate correlations with </w:t>
      </w:r>
      <w:r>
        <w:rPr>
          <w:rStyle w:val="VerbatimChar"/>
        </w:rPr>
        <w:t>emp_stat</w:t>
      </w:r>
      <w:r>
        <w:t xml:space="preserve"> (0.26) and </w:t>
      </w:r>
      <w:r>
        <w:rPr>
          <w:rStyle w:val="VerbatimChar"/>
        </w:rPr>
        <w:t>work_sit</w:t>
      </w:r>
      <w:r>
        <w:t xml:space="preserve"> (0.25), which could mean that higher health literacy is associated with better employment situations. </w:t>
      </w:r>
      <w:r>
        <w:rPr>
          <w:rStyle w:val="VerbatimChar"/>
        </w:rPr>
        <w:t>frd_brk12</w:t>
      </w:r>
      <w:r>
        <w:t xml:space="preserve"> (friendship breakups) and </w:t>
      </w:r>
      <w:r>
        <w:rPr>
          <w:rStyle w:val="VerbatimChar"/>
        </w:rPr>
        <w:t>conf12</w:t>
      </w:r>
      <w:r>
        <w:t xml:space="preserve"> (conflicts) have a notable correlation of 0.43, indicating a relationship between having conflicts and friendship losses.</w:t>
      </w:r>
    </w:p>
    <w:p w14:paraId="18670857" w14:textId="77777777" w:rsidR="003A44A5" w:rsidRDefault="00C90932">
      <w:pPr>
        <w:numPr>
          <w:ilvl w:val="0"/>
          <w:numId w:val="14"/>
        </w:numPr>
      </w:pPr>
      <w:r>
        <w:rPr>
          <w:b/>
          <w:bCs/>
        </w:rPr>
        <w:t>Low to Moderate</w:t>
      </w:r>
      <w:r>
        <w:t xml:space="preserve"> Correlations in Financial Precariousness: </w:t>
      </w:r>
      <w:r>
        <w:rPr>
          <w:rStyle w:val="VerbatimChar"/>
        </w:rPr>
        <w:t>inc_dif</w:t>
      </w:r>
      <w:r>
        <w:t xml:space="preserve"> (income difficulties) has a moderate correlation with </w:t>
      </w:r>
      <w:r>
        <w:rPr>
          <w:rStyle w:val="VerbatimChar"/>
        </w:rPr>
        <w:t>fincri12</w:t>
      </w:r>
      <w:r>
        <w:t xml:space="preserve"> (financial crisis) at 0.49. This aligns with the expected relationship, where individuals who experience general income difficulties are more likely to report financial crises.</w:t>
      </w:r>
    </w:p>
    <w:p w14:paraId="43B7A48F" w14:textId="77777777" w:rsidR="003A44A5" w:rsidRDefault="00C90932">
      <w:pPr>
        <w:numPr>
          <w:ilvl w:val="0"/>
          <w:numId w:val="14"/>
        </w:numPr>
      </w:pPr>
      <w:r>
        <w:rPr>
          <w:b/>
          <w:bCs/>
        </w:rPr>
        <w:t>Low</w:t>
      </w:r>
      <w:r>
        <w:t xml:space="preserve"> Correlations (0.1 - 0.2): Many variables, such as </w:t>
      </w:r>
      <w:r>
        <w:rPr>
          <w:rStyle w:val="VerbatimChar"/>
        </w:rPr>
        <w:t>discrim</w:t>
      </w:r>
      <w:r>
        <w:t xml:space="preserve"> (discrimination), </w:t>
      </w:r>
      <w:r>
        <w:rPr>
          <w:rStyle w:val="VerbatimChar"/>
        </w:rPr>
        <w:t>unemp12</w:t>
      </w:r>
      <w:r>
        <w:t xml:space="preserve"> (unemployment experience), and </w:t>
      </w:r>
      <w:r>
        <w:rPr>
          <w:rStyle w:val="VerbatimChar"/>
        </w:rPr>
        <w:t>rel_end12</w:t>
      </w:r>
      <w:r>
        <w:t xml:space="preserve"> (relationship end), have low correlations with other variables, suggesting relatively independent relationships in the context of this dataset.</w:t>
      </w:r>
    </w:p>
    <w:p w14:paraId="7730C934" w14:textId="77777777" w:rsidR="003A44A5" w:rsidRDefault="00C90932">
      <w:pPr>
        <w:pStyle w:val="Heading2"/>
      </w:pPr>
      <w:bookmarkStart w:id="349" w:name="exploratory-factor-analysis-efa"/>
      <w:bookmarkEnd w:id="348"/>
      <w:r>
        <w:t>6.2 Exploratory Factor Analysis (EFA)</w:t>
      </w:r>
    </w:p>
    <w:p w14:paraId="25A3C621" w14:textId="77777777" w:rsidR="003A44A5" w:rsidRDefault="00C90932">
      <w:pPr>
        <w:pStyle w:val="FirstParagraph"/>
      </w:pPr>
      <w:r>
        <w:rPr>
          <w:noProof/>
        </w:rPr>
        <w:drawing>
          <wp:inline distT="0" distB="0" distL="0" distR="0" wp14:anchorId="60B06329" wp14:editId="69D909F6">
            <wp:extent cx="2933700" cy="29337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draft_v1_files/figure-docx/unnamed-chunk-8-1.png"/>
                    <pic:cNvPicPr>
                      <a:picLocks noChangeAspect="1" noChangeArrowheads="1"/>
                    </pic:cNvPicPr>
                  </pic:nvPicPr>
                  <pic:blipFill>
                    <a:blip r:embed="rId19"/>
                    <a:stretch>
                      <a:fillRect/>
                    </a:stretch>
                  </pic:blipFill>
                  <pic:spPr bwMode="auto">
                    <a:xfrm>
                      <a:off x="0" y="0"/>
                      <a:ext cx="2933700" cy="2933700"/>
                    </a:xfrm>
                    <a:prstGeom prst="rect">
                      <a:avLst/>
                    </a:prstGeom>
                    <a:noFill/>
                    <a:ln w="9525">
                      <a:noFill/>
                      <a:headEnd/>
                      <a:tailEnd/>
                    </a:ln>
                  </pic:spPr>
                </pic:pic>
              </a:graphicData>
            </a:graphic>
          </wp:inline>
        </w:drawing>
      </w:r>
    </w:p>
    <w:p w14:paraId="16F4AB98" w14:textId="77777777" w:rsidR="003A44A5" w:rsidRDefault="00C90932">
      <w:pPr>
        <w:pStyle w:val="BodyText"/>
      </w:pPr>
      <w:r>
        <w:rPr>
          <w:noProof/>
        </w:rPr>
        <w:lastRenderedPageBreak/>
        <w:drawing>
          <wp:inline distT="0" distB="0" distL="0" distR="0" wp14:anchorId="46601C0D" wp14:editId="7020F7F6">
            <wp:extent cx="3733800" cy="298704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draft_v1_files/figure-docx/unnamed-chunk-9-1.png"/>
                    <pic:cNvPicPr>
                      <a:picLocks noChangeAspect="1" noChangeArrowheads="1"/>
                    </pic:cNvPicPr>
                  </pic:nvPicPr>
                  <pic:blipFill>
                    <a:blip r:embed="rId20"/>
                    <a:stretch>
                      <a:fillRect/>
                    </a:stretch>
                  </pic:blipFill>
                  <pic:spPr bwMode="auto">
                    <a:xfrm>
                      <a:off x="0" y="0"/>
                      <a:ext cx="3733800" cy="2987040"/>
                    </a:xfrm>
                    <a:prstGeom prst="rect">
                      <a:avLst/>
                    </a:prstGeom>
                    <a:noFill/>
                    <a:ln w="9525">
                      <a:noFill/>
                      <a:headEnd/>
                      <a:tailEnd/>
                    </a:ln>
                  </pic:spPr>
                </pic:pic>
              </a:graphicData>
            </a:graphic>
          </wp:inline>
        </w:drawing>
      </w:r>
    </w:p>
    <w:p w14:paraId="4367A442" w14:textId="77777777" w:rsidR="003A44A5" w:rsidRDefault="00C90932">
      <w:pPr>
        <w:pStyle w:val="Heading3"/>
      </w:pPr>
      <w:bookmarkStart w:id="350" w:name="factor-loadings-pattern-matrix"/>
      <w:r>
        <w:t>6.2.1 Factor Loadings (Pattern Matrix)</w:t>
      </w:r>
    </w:p>
    <w:p w14:paraId="7A156119" w14:textId="77777777" w:rsidR="003A44A5" w:rsidRDefault="00C90932">
      <w:pPr>
        <w:pStyle w:val="Compact"/>
        <w:numPr>
          <w:ilvl w:val="0"/>
          <w:numId w:val="15"/>
        </w:numPr>
      </w:pPr>
      <w:r>
        <w:rPr>
          <w:b/>
          <w:bCs/>
        </w:rPr>
        <w:t>MR1</w:t>
      </w:r>
      <w:r>
        <w:t xml:space="preserve">: High loadings on </w:t>
      </w:r>
      <w:r>
        <w:rPr>
          <w:rStyle w:val="VerbatimChar"/>
        </w:rPr>
        <w:t>emp_stat</w:t>
      </w:r>
      <w:r>
        <w:t xml:space="preserve"> and </w:t>
      </w:r>
      <w:r>
        <w:rPr>
          <w:rStyle w:val="VerbatimChar"/>
        </w:rPr>
        <w:t>work_sit</w:t>
      </w:r>
      <w:r>
        <w:t xml:space="preserve"> suggest this factor captures </w:t>
      </w:r>
      <w:r>
        <w:rPr>
          <w:i/>
          <w:iCs/>
        </w:rPr>
        <w:t>employment</w:t>
      </w:r>
      <w:r>
        <w:t xml:space="preserve"> precariousness.</w:t>
      </w:r>
    </w:p>
    <w:p w14:paraId="213AF638" w14:textId="77777777" w:rsidR="003A44A5" w:rsidRDefault="00C90932">
      <w:pPr>
        <w:pStyle w:val="Compact"/>
        <w:numPr>
          <w:ilvl w:val="0"/>
          <w:numId w:val="15"/>
        </w:numPr>
      </w:pPr>
      <w:r>
        <w:rPr>
          <w:b/>
          <w:bCs/>
        </w:rPr>
        <w:t>MR2</w:t>
      </w:r>
      <w:r>
        <w:t xml:space="preserve">: Strong loadings on </w:t>
      </w:r>
      <w:r>
        <w:rPr>
          <w:rStyle w:val="VerbatimChar"/>
        </w:rPr>
        <w:t>soc_freq</w:t>
      </w:r>
      <w:r>
        <w:t xml:space="preserve"> and </w:t>
      </w:r>
      <w:r>
        <w:rPr>
          <w:rStyle w:val="VerbatimChar"/>
        </w:rPr>
        <w:t>soc_adq</w:t>
      </w:r>
      <w:r>
        <w:t xml:space="preserve"> indicate </w:t>
      </w:r>
      <w:r>
        <w:rPr>
          <w:i/>
          <w:iCs/>
        </w:rPr>
        <w:t>social</w:t>
      </w:r>
      <w:r>
        <w:t xml:space="preserve"> precariousness.</w:t>
      </w:r>
    </w:p>
    <w:p w14:paraId="6E0478AA" w14:textId="77777777" w:rsidR="003A44A5" w:rsidRDefault="00C90932">
      <w:pPr>
        <w:pStyle w:val="Compact"/>
        <w:numPr>
          <w:ilvl w:val="0"/>
          <w:numId w:val="15"/>
        </w:numPr>
      </w:pPr>
      <w:r>
        <w:rPr>
          <w:b/>
          <w:bCs/>
        </w:rPr>
        <w:t>MR3</w:t>
      </w:r>
      <w:r>
        <w:t xml:space="preserve">: Key items like </w:t>
      </w:r>
      <w:r>
        <w:rPr>
          <w:rStyle w:val="VerbatimChar"/>
        </w:rPr>
        <w:t>frd_brk12</w:t>
      </w:r>
      <w:r>
        <w:t xml:space="preserve">, </w:t>
      </w:r>
      <w:r>
        <w:rPr>
          <w:rStyle w:val="VerbatimChar"/>
        </w:rPr>
        <w:t>conf12</w:t>
      </w:r>
      <w:r>
        <w:t xml:space="preserve">, and </w:t>
      </w:r>
      <w:r>
        <w:rPr>
          <w:rStyle w:val="VerbatimChar"/>
        </w:rPr>
        <w:t>fincri12</w:t>
      </w:r>
      <w:r>
        <w:t xml:space="preserve">, suggest recent </w:t>
      </w:r>
      <w:r>
        <w:rPr>
          <w:i/>
          <w:iCs/>
        </w:rPr>
        <w:t>stressful events</w:t>
      </w:r>
      <w:r>
        <w:t>.</w:t>
      </w:r>
    </w:p>
    <w:p w14:paraId="3C96060C" w14:textId="77777777" w:rsidR="003A44A5" w:rsidRDefault="00C90932">
      <w:pPr>
        <w:pStyle w:val="Compact"/>
        <w:numPr>
          <w:ilvl w:val="0"/>
          <w:numId w:val="15"/>
        </w:numPr>
      </w:pPr>
      <w:r>
        <w:rPr>
          <w:b/>
          <w:bCs/>
        </w:rPr>
        <w:t>MR4</w:t>
      </w:r>
      <w:r>
        <w:t xml:space="preserve">: High loadings on </w:t>
      </w:r>
      <w:r>
        <w:rPr>
          <w:rStyle w:val="VerbatimChar"/>
        </w:rPr>
        <w:t>nb_res</w:t>
      </w:r>
      <w:r>
        <w:t xml:space="preserve"> and </w:t>
      </w:r>
      <w:r>
        <w:rPr>
          <w:rStyle w:val="VerbatimChar"/>
        </w:rPr>
        <w:t>cul_rec</w:t>
      </w:r>
      <w:r>
        <w:t xml:space="preserve"> may reflect </w:t>
      </w:r>
      <w:r>
        <w:rPr>
          <w:i/>
          <w:iCs/>
        </w:rPr>
        <w:t>community resources</w:t>
      </w:r>
      <w:r>
        <w:t xml:space="preserve"> precariousness.</w:t>
      </w:r>
    </w:p>
    <w:p w14:paraId="6272D09A" w14:textId="77777777" w:rsidR="003A44A5" w:rsidRDefault="00C90932">
      <w:pPr>
        <w:pStyle w:val="Compact"/>
        <w:numPr>
          <w:ilvl w:val="0"/>
          <w:numId w:val="15"/>
        </w:numPr>
      </w:pPr>
      <w:r>
        <w:rPr>
          <w:b/>
          <w:bCs/>
        </w:rPr>
        <w:t>MR5</w:t>
      </w:r>
      <w:r>
        <w:t xml:space="preserve">: Variables </w:t>
      </w:r>
      <w:r>
        <w:rPr>
          <w:rStyle w:val="VerbatimChar"/>
        </w:rPr>
        <w:t>nb_safe</w:t>
      </w:r>
      <w:r>
        <w:t xml:space="preserve"> and </w:t>
      </w:r>
      <w:r>
        <w:rPr>
          <w:rStyle w:val="VerbatimChar"/>
        </w:rPr>
        <w:t>nb_rent</w:t>
      </w:r>
      <w:r>
        <w:t xml:space="preserve"> with high loadings indicate </w:t>
      </w:r>
      <w:r>
        <w:rPr>
          <w:i/>
          <w:iCs/>
        </w:rPr>
        <w:t>housing</w:t>
      </w:r>
      <w:r>
        <w:t xml:space="preserve"> precariousness.</w:t>
      </w:r>
    </w:p>
    <w:p w14:paraId="69B98068" w14:textId="77777777" w:rsidR="003A44A5" w:rsidRDefault="00C90932">
      <w:pPr>
        <w:pStyle w:val="Heading3"/>
      </w:pPr>
      <w:bookmarkStart w:id="351" w:name="variance-explained"/>
      <w:bookmarkEnd w:id="350"/>
      <w:r>
        <w:t>6.2.2 Variance Explained</w:t>
      </w:r>
    </w:p>
    <w:p w14:paraId="0C7FF52B" w14:textId="77777777" w:rsidR="003A44A5" w:rsidRDefault="00C90932">
      <w:pPr>
        <w:pStyle w:val="FirstParagraph"/>
      </w:pPr>
      <w:r>
        <w:t xml:space="preserve">The factors cumulatively explain </w:t>
      </w:r>
      <w:r>
        <w:rPr>
          <w:b/>
          <w:bCs/>
        </w:rPr>
        <w:t>38%</w:t>
      </w:r>
      <w:r>
        <w:t xml:space="preserve"> of the variance, with MR1 being the most influential factor. Each factor contributes a smaller proportion to the total variance (MR1 at 12%, MR2 at 9%, etc.).</w:t>
      </w:r>
    </w:p>
    <w:p w14:paraId="23ED2EDE" w14:textId="77777777" w:rsidR="003A44A5" w:rsidRDefault="00C90932">
      <w:pPr>
        <w:pStyle w:val="Heading3"/>
      </w:pPr>
      <w:bookmarkStart w:id="352" w:name="factor-intercorrelations"/>
      <w:bookmarkEnd w:id="351"/>
      <w:r>
        <w:t>6.2.3 Factor Intercorrelations</w:t>
      </w:r>
    </w:p>
    <w:p w14:paraId="5D2BAF9F" w14:textId="77777777" w:rsidR="003A44A5" w:rsidRDefault="00C90932">
      <w:pPr>
        <w:pStyle w:val="FirstParagraph"/>
      </w:pPr>
      <w:r>
        <w:t xml:space="preserve">Factors are moderately correlated, especially between </w:t>
      </w:r>
      <w:r>
        <w:rPr>
          <w:i/>
          <w:iCs/>
        </w:rPr>
        <w:t>MR1 and MR5</w:t>
      </w:r>
      <w:r>
        <w:t xml:space="preserve">, and </w:t>
      </w:r>
      <w:r>
        <w:rPr>
          <w:i/>
          <w:iCs/>
        </w:rPr>
        <w:t>MR2 and MR3</w:t>
      </w:r>
      <w:r>
        <w:t>. This indicates that while distinct, these factors are related—reasonable in a complex socio-economic context.</w:t>
      </w:r>
    </w:p>
    <w:p w14:paraId="6FFD50B5" w14:textId="77777777" w:rsidR="003A44A5" w:rsidRDefault="00C90932">
      <w:pPr>
        <w:pStyle w:val="Heading3"/>
      </w:pPr>
      <w:bookmarkStart w:id="353" w:name="model-fit-statistics"/>
      <w:bookmarkEnd w:id="352"/>
      <w:r>
        <w:t>6.2.4 Model Fit Statistics</w:t>
      </w:r>
    </w:p>
    <w:p w14:paraId="640E29CF" w14:textId="77777777" w:rsidR="003A44A5" w:rsidRDefault="00C90932">
      <w:pPr>
        <w:pStyle w:val="FirstParagraph"/>
      </w:pPr>
      <w:r>
        <w:t>RMSEA (0.071) suggest an acceptable fit. Tucker Lewis Index (0.802) suggests moderate reliability for the model.</w:t>
      </w:r>
    </w:p>
    <w:p w14:paraId="0E66E65C" w14:textId="77777777" w:rsidR="003A44A5" w:rsidRDefault="00C90932">
      <w:pPr>
        <w:pStyle w:val="Heading3"/>
      </w:pPr>
      <w:bookmarkStart w:id="354" w:name="summary"/>
      <w:bookmarkEnd w:id="353"/>
      <w:r>
        <w:lastRenderedPageBreak/>
        <w:t>6.2.5 Summary</w:t>
      </w:r>
    </w:p>
    <w:p w14:paraId="1CA00A13" w14:textId="77777777" w:rsidR="003A44A5" w:rsidRDefault="00C90932">
      <w:pPr>
        <w:pStyle w:val="FirstParagraph"/>
      </w:pPr>
      <w:r>
        <w:t xml:space="preserve">The 5-factor model appears interpretable and captures distinct dimensions of precariousness: </w:t>
      </w:r>
      <w:r>
        <w:rPr>
          <w:i/>
          <w:iCs/>
        </w:rPr>
        <w:t>employment, social, stressors, community resources, and housing precariousness</w:t>
      </w:r>
      <w:r>
        <w:t>. Although the overall fit and explained variance could be stronger, these factors offer insights into the underlying structure of the data, highlighting key areas of precariousness.</w:t>
      </w:r>
    </w:p>
    <w:p w14:paraId="42AF4CA6" w14:textId="77777777" w:rsidR="003A44A5" w:rsidRDefault="00C90932">
      <w:pPr>
        <w:pStyle w:val="Heading2"/>
      </w:pPr>
      <w:bookmarkStart w:id="355" w:name="pca"/>
      <w:bookmarkEnd w:id="349"/>
      <w:bookmarkEnd w:id="354"/>
      <w:r>
        <w:t>6.3 PCA</w:t>
      </w:r>
    </w:p>
    <w:p w14:paraId="5A1C5CA9" w14:textId="77777777" w:rsidR="003A44A5" w:rsidRDefault="00C90932">
      <w:pPr>
        <w:pStyle w:val="FirstParagraph"/>
      </w:pPr>
      <w:r>
        <w:rPr>
          <w:noProof/>
        </w:rPr>
        <w:drawing>
          <wp:inline distT="0" distB="0" distL="0" distR="0" wp14:anchorId="3BD57F05" wp14:editId="0876B6D1">
            <wp:extent cx="3733800" cy="298704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draft_v1_files/figure-docx/unnamed-chunk-10-1.png"/>
                    <pic:cNvPicPr>
                      <a:picLocks noChangeAspect="1" noChangeArrowheads="1"/>
                    </pic:cNvPicPr>
                  </pic:nvPicPr>
                  <pic:blipFill>
                    <a:blip r:embed="rId21"/>
                    <a:stretch>
                      <a:fillRect/>
                    </a:stretch>
                  </pic:blipFill>
                  <pic:spPr bwMode="auto">
                    <a:xfrm>
                      <a:off x="0" y="0"/>
                      <a:ext cx="3733800" cy="2987040"/>
                    </a:xfrm>
                    <a:prstGeom prst="rect">
                      <a:avLst/>
                    </a:prstGeom>
                    <a:noFill/>
                    <a:ln w="9525">
                      <a:noFill/>
                      <a:headEnd/>
                      <a:tailEnd/>
                    </a:ln>
                  </pic:spPr>
                </pic:pic>
              </a:graphicData>
            </a:graphic>
          </wp:inline>
        </w:drawing>
      </w:r>
    </w:p>
    <w:p w14:paraId="0D1BAFDE" w14:textId="77777777" w:rsidR="003A44A5" w:rsidRDefault="00C90932">
      <w:pPr>
        <w:pStyle w:val="Compact"/>
        <w:numPr>
          <w:ilvl w:val="0"/>
          <w:numId w:val="16"/>
        </w:numPr>
      </w:pPr>
      <w:r>
        <w:t>Component Retention: The scree plot shows a clear “elbow” after the first component. This steep drop suggests that most variance is explained by the first component. After Dimension 5, the percentage of explained variance decreases slightly more gradually, indicating diminishing returns for adding more components. If we need to choose multiple components, retaining the first 5 components seems reasonable, as they capture most of the variance (cumulatively explaining about 54.7% of the total variance).</w:t>
      </w:r>
    </w:p>
    <w:p w14:paraId="7A367D69" w14:textId="77777777" w:rsidR="003A44A5" w:rsidRDefault="00C90932">
      <w:pPr>
        <w:pStyle w:val="FirstParagraph"/>
      </w:pPr>
      <w:r>
        <w:rPr>
          <w:noProof/>
        </w:rPr>
        <w:lastRenderedPageBreak/>
        <w:drawing>
          <wp:inline distT="0" distB="0" distL="0" distR="0" wp14:anchorId="4D5014CA" wp14:editId="143A7150">
            <wp:extent cx="5334000" cy="30003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draft_v1_files/figure-docx/unnamed-chunk-11-1.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14:paraId="177613F7" w14:textId="77777777" w:rsidR="003A44A5" w:rsidRDefault="00C90932">
      <w:pPr>
        <w:pStyle w:val="Heading3"/>
      </w:pPr>
      <w:bookmarkStart w:id="356" w:name="X304d577865fb17c4c3930c88eacadd99d4cd686"/>
      <w:r>
        <w:t>6.3.1 Explained variance (contributions) of variables</w:t>
      </w:r>
    </w:p>
    <w:p w14:paraId="27E8B716" w14:textId="77777777" w:rsidR="003A44A5" w:rsidRDefault="00C90932">
      <w:pPr>
        <w:pStyle w:val="FirstParagraph"/>
      </w:pPr>
      <w:r>
        <w:t>It shows the importance of variables within each component.</w:t>
      </w:r>
    </w:p>
    <w:p w14:paraId="25C47DFE" w14:textId="77777777" w:rsidR="003A44A5" w:rsidRDefault="00C90932">
      <w:pPr>
        <w:numPr>
          <w:ilvl w:val="0"/>
          <w:numId w:val="17"/>
        </w:numPr>
      </w:pPr>
      <w:r>
        <w:rPr>
          <w:b/>
          <w:bCs/>
        </w:rPr>
        <w:t>Dim1</w:t>
      </w:r>
      <w:r>
        <w:t xml:space="preserve">: High contributions are observed from </w:t>
      </w:r>
      <w:r>
        <w:rPr>
          <w:rStyle w:val="VerbatimChar"/>
        </w:rPr>
        <w:t>emp_stat</w:t>
      </w:r>
      <w:r>
        <w:t xml:space="preserve">, </w:t>
      </w:r>
      <w:r>
        <w:rPr>
          <w:rStyle w:val="VerbatimChar"/>
        </w:rPr>
        <w:t>work_sit</w:t>
      </w:r>
      <w:r>
        <w:t xml:space="preserve">, </w:t>
      </w:r>
      <w:r>
        <w:rPr>
          <w:rStyle w:val="VerbatimChar"/>
        </w:rPr>
        <w:t>inc_dif</w:t>
      </w:r>
      <w:r>
        <w:t xml:space="preserve">, and </w:t>
      </w:r>
      <w:r>
        <w:rPr>
          <w:rStyle w:val="VerbatimChar"/>
        </w:rPr>
        <w:t>fincri12</w:t>
      </w:r>
      <w:r>
        <w:t xml:space="preserve">, suggesting that this dimension captures aspects of </w:t>
      </w:r>
      <w:r>
        <w:rPr>
          <w:i/>
          <w:iCs/>
        </w:rPr>
        <w:t>employment and financial</w:t>
      </w:r>
      <w:r>
        <w:t xml:space="preserve"> security.</w:t>
      </w:r>
    </w:p>
    <w:p w14:paraId="7E22392F" w14:textId="77777777" w:rsidR="003A44A5" w:rsidRDefault="00C90932">
      <w:pPr>
        <w:numPr>
          <w:ilvl w:val="0"/>
          <w:numId w:val="17"/>
        </w:numPr>
      </w:pPr>
      <w:r>
        <w:rPr>
          <w:b/>
          <w:bCs/>
        </w:rPr>
        <w:t>Dim2</w:t>
      </w:r>
      <w:r>
        <w:t xml:space="preserve">: While </w:t>
      </w:r>
      <w:r>
        <w:rPr>
          <w:rStyle w:val="VerbatimChar"/>
        </w:rPr>
        <w:t>emp_stat</w:t>
      </w:r>
      <w:r>
        <w:t xml:space="preserve"> and </w:t>
      </w:r>
      <w:r>
        <w:rPr>
          <w:rStyle w:val="VerbatimChar"/>
        </w:rPr>
        <w:t>work_sit</w:t>
      </w:r>
      <w:r>
        <w:t xml:space="preserve"> overlap with Dim1, the strong contributions from </w:t>
      </w:r>
      <w:r>
        <w:rPr>
          <w:rStyle w:val="VerbatimChar"/>
        </w:rPr>
        <w:t>frd_brk12</w:t>
      </w:r>
      <w:r>
        <w:t xml:space="preserve"> and </w:t>
      </w:r>
      <w:r>
        <w:rPr>
          <w:rStyle w:val="VerbatimChar"/>
        </w:rPr>
        <w:t>rel_end12</w:t>
      </w:r>
      <w:r>
        <w:t xml:space="preserve"> indicate that this dimension captures a focus on </w:t>
      </w:r>
      <w:r>
        <w:rPr>
          <w:i/>
          <w:iCs/>
        </w:rPr>
        <w:t>recent relationship stressors</w:t>
      </w:r>
      <w:r>
        <w:t>.</w:t>
      </w:r>
    </w:p>
    <w:p w14:paraId="01F8BDF5" w14:textId="77777777" w:rsidR="003A44A5" w:rsidRDefault="00C90932">
      <w:pPr>
        <w:numPr>
          <w:ilvl w:val="0"/>
          <w:numId w:val="17"/>
        </w:numPr>
      </w:pPr>
      <w:r>
        <w:rPr>
          <w:b/>
          <w:bCs/>
        </w:rPr>
        <w:t>Dim3</w:t>
      </w:r>
      <w:r>
        <w:t xml:space="preserve">: </w:t>
      </w:r>
      <w:r>
        <w:rPr>
          <w:rStyle w:val="VerbatimChar"/>
        </w:rPr>
        <w:t>cul_rec</w:t>
      </w:r>
      <w:r>
        <w:t xml:space="preserve">, </w:t>
      </w:r>
      <w:r>
        <w:rPr>
          <w:rStyle w:val="VerbatimChar"/>
        </w:rPr>
        <w:t>nb_res</w:t>
      </w:r>
      <w:r>
        <w:t xml:space="preserve"> have the highest contributions, indicating this dimension likely represents </w:t>
      </w:r>
      <w:r>
        <w:rPr>
          <w:i/>
          <w:iCs/>
        </w:rPr>
        <w:t>community and cultural</w:t>
      </w:r>
      <w:r>
        <w:t xml:space="preserve"> factors.</w:t>
      </w:r>
    </w:p>
    <w:p w14:paraId="3E9C1979" w14:textId="77777777" w:rsidR="003A44A5" w:rsidRDefault="00C90932">
      <w:pPr>
        <w:numPr>
          <w:ilvl w:val="0"/>
          <w:numId w:val="17"/>
        </w:numPr>
      </w:pPr>
      <w:r>
        <w:rPr>
          <w:b/>
          <w:bCs/>
        </w:rPr>
        <w:t>Dim4</w:t>
      </w:r>
      <w:r>
        <w:t xml:space="preserve">: </w:t>
      </w:r>
      <w:r>
        <w:rPr>
          <w:rStyle w:val="VerbatimChar"/>
        </w:rPr>
        <w:t>soc_freq</w:t>
      </w:r>
      <w:r>
        <w:t xml:space="preserve"> and </w:t>
      </w:r>
      <w:r>
        <w:rPr>
          <w:rStyle w:val="VerbatimChar"/>
        </w:rPr>
        <w:t>soc_adq</w:t>
      </w:r>
      <w:r>
        <w:t xml:space="preserve"> stand out in this dimension, suggesting an emphasis on </w:t>
      </w:r>
      <w:r>
        <w:rPr>
          <w:i/>
          <w:iCs/>
        </w:rPr>
        <w:t>social</w:t>
      </w:r>
      <w:r>
        <w:t xml:space="preserve"> precariousness.</w:t>
      </w:r>
    </w:p>
    <w:p w14:paraId="058A1D04" w14:textId="77777777" w:rsidR="003A44A5" w:rsidRDefault="00C90932">
      <w:pPr>
        <w:numPr>
          <w:ilvl w:val="0"/>
          <w:numId w:val="17"/>
        </w:numPr>
      </w:pPr>
      <w:r>
        <w:rPr>
          <w:b/>
          <w:bCs/>
        </w:rPr>
        <w:t>Dim5</w:t>
      </w:r>
      <w:r>
        <w:t xml:space="preserve">: </w:t>
      </w:r>
      <w:r>
        <w:rPr>
          <w:rStyle w:val="VerbatimChar"/>
        </w:rPr>
        <w:t>nb_safe</w:t>
      </w:r>
      <w:r>
        <w:t xml:space="preserve"> and </w:t>
      </w:r>
      <w:r>
        <w:rPr>
          <w:rStyle w:val="VerbatimChar"/>
        </w:rPr>
        <w:t>nb_rent</w:t>
      </w:r>
      <w:r>
        <w:t xml:space="preserve"> are the top contributors, pointing to </w:t>
      </w:r>
      <w:r>
        <w:rPr>
          <w:i/>
          <w:iCs/>
        </w:rPr>
        <w:t>housing</w:t>
      </w:r>
      <w:r>
        <w:t xml:space="preserve"> security as key themes in this component.</w:t>
      </w:r>
    </w:p>
    <w:p w14:paraId="1E87D5B5" w14:textId="77777777" w:rsidR="003A44A5" w:rsidRDefault="00C90932">
      <w:pPr>
        <w:pStyle w:val="Heading3"/>
      </w:pPr>
      <w:bookmarkStart w:id="357" w:name="cos²-values"/>
      <w:bookmarkEnd w:id="356"/>
      <w:r>
        <w:t>6.3.2 Cos² Values</w:t>
      </w:r>
    </w:p>
    <w:p w14:paraId="5C1E3D85" w14:textId="77777777" w:rsidR="003A44A5" w:rsidRDefault="00C90932">
      <w:pPr>
        <w:pStyle w:val="FirstParagraph"/>
      </w:pPr>
      <w:r>
        <w:t>Cos² (squared cosine) values, or the quality of representation, show how well each variable is represented by each dimension. where higher cos² values (closer to 1) indicate better representation of a variable by a component.</w:t>
      </w:r>
    </w:p>
    <w:p w14:paraId="0F2AFD13" w14:textId="77777777" w:rsidR="003A44A5" w:rsidRDefault="00C90932">
      <w:pPr>
        <w:pStyle w:val="BodyText"/>
      </w:pPr>
      <w:r>
        <w:rPr>
          <w:noProof/>
        </w:rPr>
        <w:lastRenderedPageBreak/>
        <w:drawing>
          <wp:inline distT="0" distB="0" distL="0" distR="0" wp14:anchorId="2119BB11" wp14:editId="732A4D12">
            <wp:extent cx="3733800" cy="298704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draft_v1_files/figure-docx/unnamed-chunk-12-1.png"/>
                    <pic:cNvPicPr>
                      <a:picLocks noChangeAspect="1" noChangeArrowheads="1"/>
                    </pic:cNvPicPr>
                  </pic:nvPicPr>
                  <pic:blipFill>
                    <a:blip r:embed="rId23"/>
                    <a:stretch>
                      <a:fillRect/>
                    </a:stretch>
                  </pic:blipFill>
                  <pic:spPr bwMode="auto">
                    <a:xfrm>
                      <a:off x="0" y="0"/>
                      <a:ext cx="3733800" cy="2987040"/>
                    </a:xfrm>
                    <a:prstGeom prst="rect">
                      <a:avLst/>
                    </a:prstGeom>
                    <a:noFill/>
                    <a:ln w="9525">
                      <a:noFill/>
                      <a:headEnd/>
                      <a:tailEnd/>
                    </a:ln>
                  </pic:spPr>
                </pic:pic>
              </a:graphicData>
            </a:graphic>
          </wp:inline>
        </w:drawing>
      </w:r>
    </w:p>
    <w:p w14:paraId="7F3B68A3" w14:textId="77777777" w:rsidR="003A44A5" w:rsidRDefault="00C90932">
      <w:pPr>
        <w:numPr>
          <w:ilvl w:val="0"/>
          <w:numId w:val="18"/>
        </w:numPr>
      </w:pPr>
      <w:r>
        <w:rPr>
          <w:b/>
          <w:bCs/>
        </w:rPr>
        <w:t>Dim.1</w:t>
      </w:r>
      <w:r>
        <w:t xml:space="preserve">: Variables </w:t>
      </w:r>
      <w:r>
        <w:rPr>
          <w:rStyle w:val="VerbatimChar"/>
        </w:rPr>
        <w:t>emp_stat</w:t>
      </w:r>
      <w:r>
        <w:t xml:space="preserve">, </w:t>
      </w:r>
      <w:r>
        <w:rPr>
          <w:rStyle w:val="VerbatimChar"/>
        </w:rPr>
        <w:t>work_sit</w:t>
      </w:r>
      <w:r>
        <w:t xml:space="preserve">, </w:t>
      </w:r>
      <w:r>
        <w:rPr>
          <w:rStyle w:val="VerbatimChar"/>
        </w:rPr>
        <w:t>inc_dif</w:t>
      </w:r>
      <w:r>
        <w:t xml:space="preserve">, and </w:t>
      </w:r>
      <w:r>
        <w:rPr>
          <w:rStyle w:val="VerbatimChar"/>
        </w:rPr>
        <w:t>fincri12</w:t>
      </w:r>
      <w:r>
        <w:t xml:space="preserve"> show high cos² values, meaning that PC1 primarily captures variations in employment and financial difficulties. This component could represent </w:t>
      </w:r>
      <w:r>
        <w:rPr>
          <w:i/>
          <w:iCs/>
        </w:rPr>
        <w:t>employment &amp; finance</w:t>
      </w:r>
      <w:r>
        <w:t xml:space="preserve"> precariousness.</w:t>
      </w:r>
    </w:p>
    <w:p w14:paraId="252A31E6" w14:textId="77777777" w:rsidR="003A44A5" w:rsidRDefault="00C90932">
      <w:pPr>
        <w:numPr>
          <w:ilvl w:val="0"/>
          <w:numId w:val="18"/>
        </w:numPr>
      </w:pPr>
      <w:r>
        <w:rPr>
          <w:b/>
          <w:bCs/>
        </w:rPr>
        <w:t>Dim.2</w:t>
      </w:r>
      <w:r>
        <w:t xml:space="preserve">: Variables </w:t>
      </w:r>
      <w:r>
        <w:rPr>
          <w:rStyle w:val="VerbatimChar"/>
        </w:rPr>
        <w:t>work_sit</w:t>
      </w:r>
      <w:r>
        <w:t xml:space="preserve">, </w:t>
      </w:r>
      <w:r>
        <w:rPr>
          <w:rStyle w:val="VerbatimChar"/>
        </w:rPr>
        <w:t>emp_stat</w:t>
      </w:r>
      <w:r>
        <w:t xml:space="preserve">, </w:t>
      </w:r>
      <w:r>
        <w:rPr>
          <w:rStyle w:val="VerbatimChar"/>
        </w:rPr>
        <w:t>frd_brk12</w:t>
      </w:r>
      <w:r>
        <w:t xml:space="preserve">, and </w:t>
      </w:r>
      <w:r>
        <w:rPr>
          <w:rStyle w:val="VerbatimChar"/>
        </w:rPr>
        <w:t>conf12</w:t>
      </w:r>
      <w:r>
        <w:t xml:space="preserve"> are well-represented in this component, suggesting PC2 captures aspects of </w:t>
      </w:r>
      <w:r>
        <w:rPr>
          <w:i/>
          <w:iCs/>
        </w:rPr>
        <w:t>recent relationship stressors</w:t>
      </w:r>
      <w:r>
        <w:t>.</w:t>
      </w:r>
    </w:p>
    <w:p w14:paraId="5EC9019F" w14:textId="77777777" w:rsidR="003A44A5" w:rsidRDefault="00C90932">
      <w:pPr>
        <w:numPr>
          <w:ilvl w:val="0"/>
          <w:numId w:val="18"/>
        </w:numPr>
      </w:pPr>
      <w:r>
        <w:rPr>
          <w:b/>
          <w:bCs/>
        </w:rPr>
        <w:t>Dim.3</w:t>
      </w:r>
      <w:r>
        <w:t xml:space="preserve">: Variables </w:t>
      </w:r>
      <w:r>
        <w:rPr>
          <w:rStyle w:val="VerbatimChar"/>
        </w:rPr>
        <w:t>nb_res</w:t>
      </w:r>
      <w:r>
        <w:t xml:space="preserve"> and </w:t>
      </w:r>
      <w:r>
        <w:rPr>
          <w:rStyle w:val="VerbatimChar"/>
        </w:rPr>
        <w:t>cul_rec</w:t>
      </w:r>
      <w:r>
        <w:t xml:space="preserve"> load strongly on PC3. This may represent community or cultural resources, indicating that this component is associated with </w:t>
      </w:r>
      <w:r>
        <w:rPr>
          <w:i/>
          <w:iCs/>
        </w:rPr>
        <w:t>neighborhood resources</w:t>
      </w:r>
      <w:r>
        <w:t>.</w:t>
      </w:r>
    </w:p>
    <w:p w14:paraId="60500C06" w14:textId="77777777" w:rsidR="003A44A5" w:rsidRDefault="00C90932">
      <w:pPr>
        <w:numPr>
          <w:ilvl w:val="0"/>
          <w:numId w:val="18"/>
        </w:numPr>
      </w:pPr>
      <w:r>
        <w:rPr>
          <w:b/>
          <w:bCs/>
        </w:rPr>
        <w:t>Dim.4</w:t>
      </w:r>
      <w:r>
        <w:t xml:space="preserve">: This component has high cos² values for </w:t>
      </w:r>
      <w:r>
        <w:rPr>
          <w:rStyle w:val="VerbatimChar"/>
        </w:rPr>
        <w:t>nb_res</w:t>
      </w:r>
      <w:r>
        <w:t xml:space="preserve">, </w:t>
      </w:r>
      <w:r>
        <w:rPr>
          <w:rStyle w:val="VerbatimChar"/>
        </w:rPr>
        <w:t>cul_rec</w:t>
      </w:r>
      <w:r>
        <w:t xml:space="preserve">, </w:t>
      </w:r>
      <w:r>
        <w:rPr>
          <w:rStyle w:val="VerbatimChar"/>
        </w:rPr>
        <w:t>soc_freq</w:t>
      </w:r>
      <w:r>
        <w:t xml:space="preserve">, and </w:t>
      </w:r>
      <w:r>
        <w:rPr>
          <w:rStyle w:val="VerbatimChar"/>
        </w:rPr>
        <w:t>soc_adq.</w:t>
      </w:r>
      <w:r>
        <w:t xml:space="preserve"> While </w:t>
      </w:r>
      <w:r>
        <w:rPr>
          <w:rStyle w:val="VerbatimChar"/>
        </w:rPr>
        <w:t>nb_res</w:t>
      </w:r>
      <w:r>
        <w:t xml:space="preserve"> and </w:t>
      </w:r>
      <w:r>
        <w:rPr>
          <w:rStyle w:val="VerbatimChar"/>
        </w:rPr>
        <w:t>cul_rec</w:t>
      </w:r>
      <w:r>
        <w:t xml:space="preserve"> are also prominent in PC3, PC4 uniquely captures nuanced differentiation in </w:t>
      </w:r>
      <w:r>
        <w:rPr>
          <w:i/>
          <w:iCs/>
        </w:rPr>
        <w:t>social</w:t>
      </w:r>
      <w:r>
        <w:t xml:space="preserve"> precariousness.</w:t>
      </w:r>
    </w:p>
    <w:p w14:paraId="79EA2528" w14:textId="77777777" w:rsidR="003A44A5" w:rsidRDefault="00C90932">
      <w:pPr>
        <w:numPr>
          <w:ilvl w:val="0"/>
          <w:numId w:val="18"/>
        </w:numPr>
      </w:pPr>
      <w:r>
        <w:rPr>
          <w:b/>
          <w:bCs/>
        </w:rPr>
        <w:t>Dim.5</w:t>
      </w:r>
      <w:r>
        <w:t xml:space="preserve">: </w:t>
      </w:r>
      <w:r>
        <w:rPr>
          <w:rStyle w:val="VerbatimChar"/>
        </w:rPr>
        <w:t>nb_safe</w:t>
      </w:r>
      <w:r>
        <w:t xml:space="preserve"> and </w:t>
      </w:r>
      <w:r>
        <w:rPr>
          <w:rStyle w:val="VerbatimChar"/>
        </w:rPr>
        <w:t>nb_rent</w:t>
      </w:r>
      <w:r>
        <w:t xml:space="preserve"> are well-represented by PC5. This component might capture </w:t>
      </w:r>
      <w:r>
        <w:rPr>
          <w:i/>
          <w:iCs/>
        </w:rPr>
        <w:t>housing</w:t>
      </w:r>
      <w:r>
        <w:t xml:space="preserve"> precariousness.</w:t>
      </w:r>
    </w:p>
    <w:p w14:paraId="26A06DB6" w14:textId="77777777" w:rsidR="003A44A5" w:rsidRDefault="00C90932">
      <w:pPr>
        <w:pStyle w:val="Heading2"/>
      </w:pPr>
      <w:bookmarkStart w:id="358" w:name="ica"/>
      <w:bookmarkEnd w:id="355"/>
      <w:bookmarkEnd w:id="357"/>
      <w:r>
        <w:lastRenderedPageBreak/>
        <w:t>6.4 ICA</w:t>
      </w:r>
    </w:p>
    <w:p w14:paraId="739DB475" w14:textId="77777777" w:rsidR="003A44A5" w:rsidRDefault="00C90932">
      <w:pPr>
        <w:pStyle w:val="FirstParagraph"/>
      </w:pPr>
      <w:r>
        <w:rPr>
          <w:noProof/>
        </w:rPr>
        <w:drawing>
          <wp:inline distT="0" distB="0" distL="0" distR="0" wp14:anchorId="38DB99D6" wp14:editId="5BA9689A">
            <wp:extent cx="3733800" cy="298704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draft_v1_files/figure-docx/unnamed-chunk-13-1.png"/>
                    <pic:cNvPicPr>
                      <a:picLocks noChangeAspect="1" noChangeArrowheads="1"/>
                    </pic:cNvPicPr>
                  </pic:nvPicPr>
                  <pic:blipFill>
                    <a:blip r:embed="rId24"/>
                    <a:stretch>
                      <a:fillRect/>
                    </a:stretch>
                  </pic:blipFill>
                  <pic:spPr bwMode="auto">
                    <a:xfrm>
                      <a:off x="0" y="0"/>
                      <a:ext cx="3733800" cy="2987040"/>
                    </a:xfrm>
                    <a:prstGeom prst="rect">
                      <a:avLst/>
                    </a:prstGeom>
                    <a:noFill/>
                    <a:ln w="9525">
                      <a:noFill/>
                      <a:headEnd/>
                      <a:tailEnd/>
                    </a:ln>
                  </pic:spPr>
                </pic:pic>
              </a:graphicData>
            </a:graphic>
          </wp:inline>
        </w:drawing>
      </w:r>
    </w:p>
    <w:p w14:paraId="0420E870" w14:textId="77777777" w:rsidR="003A44A5" w:rsidRDefault="00C90932">
      <w:pPr>
        <w:pStyle w:val="Heading3"/>
      </w:pPr>
      <w:bookmarkStart w:id="359" w:name="dominant-variables-per-component"/>
      <w:r>
        <w:t>6.4.1 Dominant Variables per Component:</w:t>
      </w:r>
    </w:p>
    <w:p w14:paraId="7D81D4CB" w14:textId="77777777" w:rsidR="003A44A5" w:rsidRDefault="00C90932">
      <w:pPr>
        <w:pStyle w:val="FirstParagraph"/>
      </w:pPr>
      <w:r>
        <w:t xml:space="preserve">For each Independent Component (IC), we can identify variables with </w:t>
      </w:r>
      <w:r>
        <w:rPr>
          <w:i/>
          <w:iCs/>
        </w:rPr>
        <w:t>high absolute</w:t>
      </w:r>
      <w:r>
        <w:t xml:space="preserve"> values in each column. These values indicate that the IC captures a strong, independent signal associated with these variables.</w:t>
      </w:r>
    </w:p>
    <w:p w14:paraId="78CD7437" w14:textId="77777777" w:rsidR="003A44A5" w:rsidRDefault="00C90932">
      <w:pPr>
        <w:numPr>
          <w:ilvl w:val="0"/>
          <w:numId w:val="19"/>
        </w:numPr>
      </w:pPr>
      <w:r>
        <w:rPr>
          <w:b/>
          <w:bCs/>
        </w:rPr>
        <w:t>IC1</w:t>
      </w:r>
      <w:r>
        <w:t xml:space="preserve">: </w:t>
      </w:r>
      <w:r>
        <w:rPr>
          <w:rStyle w:val="VerbatimChar"/>
        </w:rPr>
        <w:t>soc_freq</w:t>
      </w:r>
      <w:r>
        <w:t xml:space="preserve"> and </w:t>
      </w:r>
      <w:r>
        <w:rPr>
          <w:rStyle w:val="VerbatimChar"/>
        </w:rPr>
        <w:t>soc_adq</w:t>
      </w:r>
      <w:r>
        <w:t xml:space="preserve"> have strong negative loadings on this component, indicating that this component might represent </w:t>
      </w:r>
      <w:r>
        <w:rPr>
          <w:i/>
          <w:iCs/>
        </w:rPr>
        <w:t>social</w:t>
      </w:r>
      <w:r>
        <w:t xml:space="preserve"> precariousness.</w:t>
      </w:r>
    </w:p>
    <w:p w14:paraId="7CF06793" w14:textId="77777777" w:rsidR="003A44A5" w:rsidRDefault="00C90932">
      <w:pPr>
        <w:numPr>
          <w:ilvl w:val="0"/>
          <w:numId w:val="19"/>
        </w:numPr>
      </w:pPr>
      <w:r>
        <w:rPr>
          <w:b/>
          <w:bCs/>
        </w:rPr>
        <w:t>IC2</w:t>
      </w:r>
      <w:r>
        <w:t xml:space="preserve">: </w:t>
      </w:r>
      <w:r>
        <w:rPr>
          <w:rStyle w:val="VerbatimChar"/>
        </w:rPr>
        <w:t>frd_brk12</w:t>
      </w:r>
      <w:r>
        <w:t xml:space="preserve">, </w:t>
      </w:r>
      <w:r>
        <w:rPr>
          <w:rStyle w:val="VerbatimChar"/>
        </w:rPr>
        <w:t>conf12</w:t>
      </w:r>
      <w:r>
        <w:t xml:space="preserve">, </w:t>
      </w:r>
      <w:r>
        <w:rPr>
          <w:rStyle w:val="VerbatimChar"/>
        </w:rPr>
        <w:t>rel_end12</w:t>
      </w:r>
      <w:r>
        <w:t xml:space="preserve">, </w:t>
      </w:r>
      <w:r>
        <w:rPr>
          <w:rStyle w:val="VerbatimChar"/>
        </w:rPr>
        <w:t>fincri12</w:t>
      </w:r>
      <w:r>
        <w:t xml:space="preserve"> and </w:t>
      </w:r>
      <w:r>
        <w:rPr>
          <w:rStyle w:val="VerbatimChar"/>
        </w:rPr>
        <w:t>unemp12</w:t>
      </w:r>
      <w:r>
        <w:t xml:space="preserve"> have the most substantial loadings on this component, all with negative signs. This might point to a </w:t>
      </w:r>
      <w:r>
        <w:rPr>
          <w:i/>
          <w:iCs/>
        </w:rPr>
        <w:t>recent relational or social stressor</w:t>
      </w:r>
      <w:r>
        <w:t xml:space="preserve"> component.</w:t>
      </w:r>
    </w:p>
    <w:p w14:paraId="2DC26D83" w14:textId="77777777" w:rsidR="003A44A5" w:rsidRDefault="00C90932">
      <w:pPr>
        <w:numPr>
          <w:ilvl w:val="0"/>
          <w:numId w:val="19"/>
        </w:numPr>
      </w:pPr>
      <w:r>
        <w:rPr>
          <w:b/>
          <w:bCs/>
        </w:rPr>
        <w:t>IC3</w:t>
      </w:r>
      <w:r>
        <w:t xml:space="preserve">: </w:t>
      </w:r>
      <w:r>
        <w:rPr>
          <w:rStyle w:val="VerbatimChar"/>
        </w:rPr>
        <w:t>nb_res</w:t>
      </w:r>
      <w:r>
        <w:t xml:space="preserve"> and </w:t>
      </w:r>
      <w:r>
        <w:rPr>
          <w:rStyle w:val="VerbatimChar"/>
        </w:rPr>
        <w:t>cul_rec</w:t>
      </w:r>
      <w:r>
        <w:t xml:space="preserve"> show notable negative loadings, pointing to a focus on </w:t>
      </w:r>
      <w:r>
        <w:rPr>
          <w:i/>
          <w:iCs/>
        </w:rPr>
        <w:t>community resource</w:t>
      </w:r>
      <w:r>
        <w:t xml:space="preserve"> precariousness.</w:t>
      </w:r>
    </w:p>
    <w:p w14:paraId="16EFFEDA" w14:textId="77777777" w:rsidR="003A44A5" w:rsidRDefault="00C90932">
      <w:pPr>
        <w:numPr>
          <w:ilvl w:val="0"/>
          <w:numId w:val="19"/>
        </w:numPr>
      </w:pPr>
      <w:r>
        <w:rPr>
          <w:b/>
          <w:bCs/>
        </w:rPr>
        <w:t>IC4</w:t>
      </w:r>
      <w:r>
        <w:t xml:space="preserve">: High loadings for </w:t>
      </w:r>
      <w:r>
        <w:rPr>
          <w:rStyle w:val="VerbatimChar"/>
        </w:rPr>
        <w:t>nb_safe</w:t>
      </w:r>
      <w:r>
        <w:t xml:space="preserve">, </w:t>
      </w:r>
      <w:r>
        <w:rPr>
          <w:rStyle w:val="VerbatimChar"/>
        </w:rPr>
        <w:t>nb_rent</w:t>
      </w:r>
      <w:r>
        <w:t xml:space="preserve">, </w:t>
      </w:r>
      <w:r>
        <w:rPr>
          <w:rStyle w:val="VerbatimChar"/>
        </w:rPr>
        <w:t>nb_res</w:t>
      </w:r>
      <w:r>
        <w:t xml:space="preserve">, </w:t>
      </w:r>
      <w:r>
        <w:rPr>
          <w:rStyle w:val="VerbatimChar"/>
        </w:rPr>
        <w:t>cul_rec</w:t>
      </w:r>
      <w:r>
        <w:t xml:space="preserve">, and </w:t>
      </w:r>
      <w:r>
        <w:rPr>
          <w:rStyle w:val="VerbatimChar"/>
        </w:rPr>
        <w:t>discrim</w:t>
      </w:r>
      <w:r>
        <w:t xml:space="preserve"> suggest a theme of </w:t>
      </w:r>
      <w:r>
        <w:rPr>
          <w:i/>
          <w:iCs/>
        </w:rPr>
        <w:t>housing and community-based</w:t>
      </w:r>
      <w:r>
        <w:t xml:space="preserve"> precariousness, reflecting both safety and social challenges within the neighborhood context.</w:t>
      </w:r>
    </w:p>
    <w:p w14:paraId="1010B6E2" w14:textId="77777777" w:rsidR="003A44A5" w:rsidRDefault="00C90932">
      <w:pPr>
        <w:numPr>
          <w:ilvl w:val="0"/>
          <w:numId w:val="19"/>
        </w:numPr>
      </w:pPr>
      <w:r>
        <w:rPr>
          <w:b/>
          <w:bCs/>
        </w:rPr>
        <w:t>IC5</w:t>
      </w:r>
      <w:r>
        <w:t xml:space="preserve">: </w:t>
      </w:r>
      <w:r>
        <w:rPr>
          <w:rStyle w:val="VerbatimChar"/>
        </w:rPr>
        <w:t>emp_stat</w:t>
      </w:r>
      <w:r>
        <w:t xml:space="preserve"> and </w:t>
      </w:r>
      <w:r>
        <w:rPr>
          <w:rStyle w:val="VerbatimChar"/>
        </w:rPr>
        <w:t>work_sit</w:t>
      </w:r>
      <w:r>
        <w:t xml:space="preserve"> both have strong negative loadings on this component, suggesting it captures </w:t>
      </w:r>
      <w:r>
        <w:rPr>
          <w:i/>
          <w:iCs/>
        </w:rPr>
        <w:t>employment</w:t>
      </w:r>
      <w:r>
        <w:t xml:space="preserve"> precariousness.</w:t>
      </w:r>
    </w:p>
    <w:p w14:paraId="6C44ACBA" w14:textId="77777777" w:rsidR="003A44A5" w:rsidRDefault="00C90932">
      <w:pPr>
        <w:pStyle w:val="Heading2"/>
      </w:pPr>
      <w:bookmarkStart w:id="360" w:name="hierarchical-clustering"/>
      <w:bookmarkEnd w:id="358"/>
      <w:bookmarkEnd w:id="359"/>
      <w:r>
        <w:lastRenderedPageBreak/>
        <w:t>6.5 Hierarchical clustering</w:t>
      </w:r>
    </w:p>
    <w:p w14:paraId="21A3575B" w14:textId="77777777" w:rsidR="003A44A5" w:rsidRDefault="00C90932">
      <w:pPr>
        <w:pStyle w:val="Heading3"/>
      </w:pPr>
      <w:bookmarkStart w:id="361" w:name="using-euclidean-distance"/>
      <w:r>
        <w:t>6.5.1 Using Euclidean distance</w:t>
      </w:r>
    </w:p>
    <w:p w14:paraId="125AF43C" w14:textId="77777777" w:rsidR="003A44A5" w:rsidRDefault="00C90932">
      <w:pPr>
        <w:pStyle w:val="Compact"/>
        <w:numPr>
          <w:ilvl w:val="0"/>
          <w:numId w:val="20"/>
        </w:numPr>
      </w:pPr>
      <w:r>
        <w:t>Ward.D’s method: Minimizes the variance within clusters, producing more compact and spherical clusters.</w:t>
      </w:r>
    </w:p>
    <w:p w14:paraId="465861C9" w14:textId="77777777" w:rsidR="003A44A5" w:rsidRDefault="00C90932">
      <w:pPr>
        <w:pStyle w:val="Compact"/>
        <w:numPr>
          <w:ilvl w:val="0"/>
          <w:numId w:val="20"/>
        </w:numPr>
      </w:pPr>
      <w:r>
        <w:t>Single linkage: Groups clusters based on the minimum distance between points.</w:t>
      </w:r>
    </w:p>
    <w:p w14:paraId="47AC3A81" w14:textId="77777777" w:rsidR="003A44A5" w:rsidRDefault="00C90932">
      <w:pPr>
        <w:pStyle w:val="Compact"/>
        <w:numPr>
          <w:ilvl w:val="0"/>
          <w:numId w:val="20"/>
        </w:numPr>
      </w:pPr>
      <w:r>
        <w:t>Complete linkage: Groups clusters based on the maximum distance between points.</w:t>
      </w:r>
    </w:p>
    <w:p w14:paraId="354D4294" w14:textId="77777777" w:rsidR="003A44A5" w:rsidRDefault="00C90932">
      <w:pPr>
        <w:pStyle w:val="Compact"/>
        <w:numPr>
          <w:ilvl w:val="0"/>
          <w:numId w:val="20"/>
        </w:numPr>
      </w:pPr>
      <w:r>
        <w:t>Average linkage: Uses the average distance between all pairs of points in the two clusters.</w:t>
      </w:r>
    </w:p>
    <w:tbl>
      <w:tblPr>
        <w:tblStyle w:val="Table"/>
        <w:tblW w:w="5000" w:type="pct"/>
        <w:tblLayout w:type="fixed"/>
        <w:tblLook w:val="0000" w:firstRow="0" w:lastRow="0" w:firstColumn="0" w:lastColumn="0" w:noHBand="0" w:noVBand="0"/>
      </w:tblPr>
      <w:tblGrid>
        <w:gridCol w:w="4680"/>
        <w:gridCol w:w="4680"/>
      </w:tblGrid>
      <w:tr w:rsidR="003A44A5" w14:paraId="520BF42F" w14:textId="77777777">
        <w:tc>
          <w:tcPr>
            <w:tcW w:w="3960" w:type="dxa"/>
          </w:tcPr>
          <w:p w14:paraId="6FFFE7D4" w14:textId="77777777" w:rsidR="003A44A5" w:rsidRDefault="00C90932">
            <w:pPr>
              <w:jc w:val="center"/>
            </w:pPr>
            <w:r>
              <w:rPr>
                <w:noProof/>
              </w:rPr>
              <w:drawing>
                <wp:inline distT="0" distB="0" distL="0" distR="0" wp14:anchorId="0D1ECF30" wp14:editId="71FF25D9">
                  <wp:extent cx="2971800" cy="416051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draft_v1_files/figure-docx/unnamed-chunk-14-1.png"/>
                          <pic:cNvPicPr>
                            <a:picLocks noChangeAspect="1" noChangeArrowheads="1"/>
                          </pic:cNvPicPr>
                        </pic:nvPicPr>
                        <pic:blipFill>
                          <a:blip r:embed="rId25"/>
                          <a:stretch>
                            <a:fillRect/>
                          </a:stretch>
                        </pic:blipFill>
                        <pic:spPr bwMode="auto">
                          <a:xfrm>
                            <a:off x="0" y="0"/>
                            <a:ext cx="2971800" cy="4160519"/>
                          </a:xfrm>
                          <a:prstGeom prst="rect">
                            <a:avLst/>
                          </a:prstGeom>
                          <a:noFill/>
                          <a:ln w="9525">
                            <a:noFill/>
                            <a:headEnd/>
                            <a:tailEnd/>
                          </a:ln>
                        </pic:spPr>
                      </pic:pic>
                    </a:graphicData>
                  </a:graphic>
                </wp:inline>
              </w:drawing>
            </w:r>
          </w:p>
        </w:tc>
        <w:tc>
          <w:tcPr>
            <w:tcW w:w="3960" w:type="dxa"/>
          </w:tcPr>
          <w:p w14:paraId="476D9578" w14:textId="77777777" w:rsidR="003A44A5" w:rsidRDefault="00C90932">
            <w:pPr>
              <w:jc w:val="center"/>
            </w:pPr>
            <w:r>
              <w:rPr>
                <w:noProof/>
              </w:rPr>
              <w:drawing>
                <wp:inline distT="0" distB="0" distL="0" distR="0" wp14:anchorId="645BE5A0" wp14:editId="34850544">
                  <wp:extent cx="2971800" cy="416051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draft_v1_files/figure-docx/unnamed-chunk-14-2.png"/>
                          <pic:cNvPicPr>
                            <a:picLocks noChangeAspect="1" noChangeArrowheads="1"/>
                          </pic:cNvPicPr>
                        </pic:nvPicPr>
                        <pic:blipFill>
                          <a:blip r:embed="rId26"/>
                          <a:stretch>
                            <a:fillRect/>
                          </a:stretch>
                        </pic:blipFill>
                        <pic:spPr bwMode="auto">
                          <a:xfrm>
                            <a:off x="0" y="0"/>
                            <a:ext cx="2971800" cy="4160519"/>
                          </a:xfrm>
                          <a:prstGeom prst="rect">
                            <a:avLst/>
                          </a:prstGeom>
                          <a:noFill/>
                          <a:ln w="9525">
                            <a:noFill/>
                            <a:headEnd/>
                            <a:tailEnd/>
                          </a:ln>
                        </pic:spPr>
                      </pic:pic>
                    </a:graphicData>
                  </a:graphic>
                </wp:inline>
              </w:drawing>
            </w:r>
          </w:p>
        </w:tc>
      </w:tr>
    </w:tbl>
    <w:p w14:paraId="2FA395E1" w14:textId="77777777" w:rsidR="003A44A5" w:rsidRDefault="003A44A5">
      <w:pPr>
        <w:framePr w:h="0" w:wrap="auto" w:hAnchor="margin" w:xAlign="right" w:yAlign="top"/>
      </w:pPr>
    </w:p>
    <w:tbl>
      <w:tblPr>
        <w:tblStyle w:val="Table"/>
        <w:tblW w:w="5000" w:type="pct"/>
        <w:tblLayout w:type="fixed"/>
        <w:tblLook w:val="0000" w:firstRow="0" w:lastRow="0" w:firstColumn="0" w:lastColumn="0" w:noHBand="0" w:noVBand="0"/>
      </w:tblPr>
      <w:tblGrid>
        <w:gridCol w:w="4680"/>
        <w:gridCol w:w="4680"/>
      </w:tblGrid>
      <w:tr w:rsidR="003A44A5" w14:paraId="12C5EB41" w14:textId="77777777">
        <w:tc>
          <w:tcPr>
            <w:tcW w:w="3960" w:type="dxa"/>
          </w:tcPr>
          <w:p w14:paraId="31B9944F" w14:textId="77777777" w:rsidR="003A44A5" w:rsidRDefault="00C90932">
            <w:pPr>
              <w:jc w:val="center"/>
            </w:pPr>
            <w:r>
              <w:rPr>
                <w:noProof/>
              </w:rPr>
              <w:lastRenderedPageBreak/>
              <w:drawing>
                <wp:inline distT="0" distB="0" distL="0" distR="0" wp14:anchorId="6E27C8E2" wp14:editId="07527560">
                  <wp:extent cx="2971800" cy="4160519"/>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draft_v1_files/figure-docx/unnamed-chunk-14-3.png"/>
                          <pic:cNvPicPr>
                            <a:picLocks noChangeAspect="1" noChangeArrowheads="1"/>
                          </pic:cNvPicPr>
                        </pic:nvPicPr>
                        <pic:blipFill>
                          <a:blip r:embed="rId27"/>
                          <a:stretch>
                            <a:fillRect/>
                          </a:stretch>
                        </pic:blipFill>
                        <pic:spPr bwMode="auto">
                          <a:xfrm>
                            <a:off x="0" y="0"/>
                            <a:ext cx="2971800" cy="4160519"/>
                          </a:xfrm>
                          <a:prstGeom prst="rect">
                            <a:avLst/>
                          </a:prstGeom>
                          <a:noFill/>
                          <a:ln w="9525">
                            <a:noFill/>
                            <a:headEnd/>
                            <a:tailEnd/>
                          </a:ln>
                        </pic:spPr>
                      </pic:pic>
                    </a:graphicData>
                  </a:graphic>
                </wp:inline>
              </w:drawing>
            </w:r>
          </w:p>
        </w:tc>
        <w:tc>
          <w:tcPr>
            <w:tcW w:w="3960" w:type="dxa"/>
          </w:tcPr>
          <w:p w14:paraId="377B5DB0" w14:textId="77777777" w:rsidR="003A44A5" w:rsidRDefault="00C90932">
            <w:pPr>
              <w:jc w:val="center"/>
            </w:pPr>
            <w:r>
              <w:rPr>
                <w:noProof/>
              </w:rPr>
              <w:drawing>
                <wp:inline distT="0" distB="0" distL="0" distR="0" wp14:anchorId="016D8D51" wp14:editId="62D2FAB2">
                  <wp:extent cx="2971800" cy="4160519"/>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draft_v1_files/figure-docx/unnamed-chunk-14-4.png"/>
                          <pic:cNvPicPr>
                            <a:picLocks noChangeAspect="1" noChangeArrowheads="1"/>
                          </pic:cNvPicPr>
                        </pic:nvPicPr>
                        <pic:blipFill>
                          <a:blip r:embed="rId28"/>
                          <a:stretch>
                            <a:fillRect/>
                          </a:stretch>
                        </pic:blipFill>
                        <pic:spPr bwMode="auto">
                          <a:xfrm>
                            <a:off x="0" y="0"/>
                            <a:ext cx="2971800" cy="4160519"/>
                          </a:xfrm>
                          <a:prstGeom prst="rect">
                            <a:avLst/>
                          </a:prstGeom>
                          <a:noFill/>
                          <a:ln w="9525">
                            <a:noFill/>
                            <a:headEnd/>
                            <a:tailEnd/>
                          </a:ln>
                        </pic:spPr>
                      </pic:pic>
                    </a:graphicData>
                  </a:graphic>
                </wp:inline>
              </w:drawing>
            </w:r>
          </w:p>
        </w:tc>
      </w:tr>
    </w:tbl>
    <w:p w14:paraId="4DDEC693" w14:textId="77777777" w:rsidR="003A44A5" w:rsidRDefault="00C90932">
      <w:pPr>
        <w:pStyle w:val="Heading4"/>
      </w:pPr>
      <w:bookmarkStart w:id="362" w:name="Xeee6e6b0f6eccdd7cfca719ca814608fad0750b"/>
      <w:r>
        <w:t>6.5.1.1 Consistent Groupings (Across All or Most Methods)</w:t>
      </w:r>
    </w:p>
    <w:p w14:paraId="7674C473" w14:textId="77777777" w:rsidR="003A44A5" w:rsidRDefault="00C90932">
      <w:pPr>
        <w:numPr>
          <w:ilvl w:val="0"/>
          <w:numId w:val="21"/>
        </w:numPr>
      </w:pPr>
      <w:r>
        <w:rPr>
          <w:rStyle w:val="VerbatimChar"/>
        </w:rPr>
        <w:t>emp_stat</w:t>
      </w:r>
      <w:r>
        <w:t xml:space="preserve"> and </w:t>
      </w:r>
      <w:r>
        <w:rPr>
          <w:rStyle w:val="VerbatimChar"/>
        </w:rPr>
        <w:t>work_sit</w:t>
      </w:r>
      <w:r>
        <w:t>: This pair consistently clusters together across all linkage methods, suggesting that they are closely related variables, likely capturing a similar aspect of the data (possibly employment status or employment-related information).</w:t>
      </w:r>
    </w:p>
    <w:p w14:paraId="78A161D1" w14:textId="77777777" w:rsidR="003A44A5" w:rsidRDefault="00C90932">
      <w:pPr>
        <w:numPr>
          <w:ilvl w:val="0"/>
          <w:numId w:val="21"/>
        </w:numPr>
      </w:pPr>
      <w:r>
        <w:rPr>
          <w:rStyle w:val="VerbatimChar"/>
        </w:rPr>
        <w:t>nb_safe</w:t>
      </w:r>
      <w:r>
        <w:t xml:space="preserve">, </w:t>
      </w:r>
      <w:r>
        <w:rPr>
          <w:rStyle w:val="VerbatimChar"/>
        </w:rPr>
        <w:t>nb_res</w:t>
      </w:r>
      <w:r>
        <w:t xml:space="preserve">, and </w:t>
      </w:r>
      <w:r>
        <w:rPr>
          <w:rStyle w:val="VerbatimChar"/>
        </w:rPr>
        <w:t>nb_rent</w:t>
      </w:r>
      <w:r>
        <w:t>: These variables are often grouped closely in several methods (especially Ward.D, average, and complete linkage). This suggests a similarity or common theme among them, potentially related to neighborhood or housing precariousness.</w:t>
      </w:r>
    </w:p>
    <w:p w14:paraId="62327A4C" w14:textId="77777777" w:rsidR="003A44A5" w:rsidRDefault="00C90932">
      <w:pPr>
        <w:numPr>
          <w:ilvl w:val="0"/>
          <w:numId w:val="21"/>
        </w:numPr>
      </w:pPr>
      <w:r>
        <w:rPr>
          <w:rStyle w:val="VerbatimChar"/>
        </w:rPr>
        <w:t>soc_freq</w:t>
      </w:r>
      <w:r>
        <w:t xml:space="preserve"> and </w:t>
      </w:r>
      <w:r>
        <w:rPr>
          <w:rStyle w:val="VerbatimChar"/>
        </w:rPr>
        <w:t>soc_adq</w:t>
      </w:r>
      <w:r>
        <w:t>: These two variables frequently cluster together, indicating they likely measure aspects of social frequency and adequacy in similar ways. They appear together in Ward.D, average, and complete linkage.</w:t>
      </w:r>
    </w:p>
    <w:p w14:paraId="458A9AB0" w14:textId="77777777" w:rsidR="003A44A5" w:rsidRDefault="00C90932">
      <w:pPr>
        <w:numPr>
          <w:ilvl w:val="0"/>
          <w:numId w:val="21"/>
        </w:numPr>
      </w:pPr>
      <w:r>
        <w:rPr>
          <w:rStyle w:val="VerbatimChar"/>
        </w:rPr>
        <w:t>frd_brk12</w:t>
      </w:r>
      <w:r>
        <w:t xml:space="preserve"> and </w:t>
      </w:r>
      <w:r>
        <w:rPr>
          <w:rStyle w:val="VerbatimChar"/>
        </w:rPr>
        <w:t>conf12</w:t>
      </w:r>
      <w:r>
        <w:t>: These variables are often clustered closely (though they sometimes join with other variables like rel_end12), suggesting they may capture aspects of relationship or social conflict. This pair appears in close proximity, especially in average and Ward.D.</w:t>
      </w:r>
    </w:p>
    <w:p w14:paraId="715D2D0C" w14:textId="77777777" w:rsidR="003A44A5" w:rsidRDefault="00C90932">
      <w:pPr>
        <w:pStyle w:val="Heading4"/>
      </w:pPr>
      <w:bookmarkStart w:id="363" w:name="X1ffadef9604d5a18e7b355fdd95974d6ae632e1"/>
      <w:bookmarkEnd w:id="362"/>
      <w:r>
        <w:lastRenderedPageBreak/>
        <w:t>6.5.1.2 Inconsistent Groupings (Variability Across Methods)</w:t>
      </w:r>
    </w:p>
    <w:p w14:paraId="1E9620C5" w14:textId="77777777" w:rsidR="003A44A5" w:rsidRDefault="00C90932">
      <w:pPr>
        <w:numPr>
          <w:ilvl w:val="0"/>
          <w:numId w:val="22"/>
        </w:numPr>
      </w:pPr>
      <w:r>
        <w:rPr>
          <w:rStyle w:val="VerbatimChar"/>
        </w:rPr>
        <w:t>hea_lit</w:t>
      </w:r>
      <w:r>
        <w:t xml:space="preserve">: This variable shows inconsistent clustering across methods. In Ward.D, it joins with </w:t>
      </w:r>
      <w:r>
        <w:rPr>
          <w:rStyle w:val="VerbatimChar"/>
        </w:rPr>
        <w:t>fincri12</w:t>
      </w:r>
      <w:r>
        <w:t xml:space="preserve">, while in other methods, it’s often more isolated or grouped with variables that do not appear similar. This may suggest that </w:t>
      </w:r>
      <w:r>
        <w:rPr>
          <w:rStyle w:val="VerbatimChar"/>
        </w:rPr>
        <w:t>hea_lit</w:t>
      </w:r>
      <w:r>
        <w:t xml:space="preserve"> does not strongly correlate with other variables, or it has multidimensional aspects affecting its grouping across methods.</w:t>
      </w:r>
    </w:p>
    <w:p w14:paraId="0073DF57" w14:textId="77777777" w:rsidR="003A44A5" w:rsidRDefault="00C90932">
      <w:pPr>
        <w:numPr>
          <w:ilvl w:val="0"/>
          <w:numId w:val="22"/>
        </w:numPr>
      </w:pPr>
      <w:r>
        <w:rPr>
          <w:rStyle w:val="VerbatimChar"/>
        </w:rPr>
        <w:t>discrim</w:t>
      </w:r>
      <w:r>
        <w:t xml:space="preserve">: This variable also shows variable groupings. In Ward.D, it is grouped with </w:t>
      </w:r>
      <w:r>
        <w:rPr>
          <w:rStyle w:val="VerbatimChar"/>
        </w:rPr>
        <w:t>hea_lit</w:t>
      </w:r>
      <w:r>
        <w:t xml:space="preserve">, while in other methods (e.g., complete and single linkage), it clusters differently, sometimes on its own. This variability may indicate that </w:t>
      </w:r>
      <w:r>
        <w:rPr>
          <w:rStyle w:val="VerbatimChar"/>
        </w:rPr>
        <w:t>discrim</w:t>
      </w:r>
      <w:r>
        <w:t xml:space="preserve"> has weaker associations with the main clusters in the data or overlaps partially with multiple clusters.</w:t>
      </w:r>
    </w:p>
    <w:p w14:paraId="784BC1CD" w14:textId="77777777" w:rsidR="003A44A5" w:rsidRDefault="00C90932">
      <w:pPr>
        <w:numPr>
          <w:ilvl w:val="0"/>
          <w:numId w:val="22"/>
        </w:numPr>
      </w:pPr>
      <w:r>
        <w:t>Social and Financial Variables (</w:t>
      </w:r>
      <w:r>
        <w:rPr>
          <w:rStyle w:val="VerbatimChar"/>
        </w:rPr>
        <w:t>inc_dif</w:t>
      </w:r>
      <w:r>
        <w:t xml:space="preserve">, </w:t>
      </w:r>
      <w:r>
        <w:rPr>
          <w:rStyle w:val="VerbatimChar"/>
        </w:rPr>
        <w:t>fincri12</w:t>
      </w:r>
      <w:r>
        <w:t xml:space="preserve">, </w:t>
      </w:r>
      <w:r>
        <w:rPr>
          <w:rStyle w:val="VerbatimChar"/>
        </w:rPr>
        <w:t>unemp12</w:t>
      </w:r>
      <w:r>
        <w:t xml:space="preserve">): These variables appear together in some methods (e.g., Ward.D clusters </w:t>
      </w:r>
      <w:r>
        <w:rPr>
          <w:rStyle w:val="VerbatimChar"/>
        </w:rPr>
        <w:t>fincri12</w:t>
      </w:r>
      <w:r>
        <w:t xml:space="preserve"> and </w:t>
      </w:r>
      <w:r>
        <w:rPr>
          <w:rStyle w:val="VerbatimChar"/>
        </w:rPr>
        <w:t>inc_dif</w:t>
      </w:r>
      <w:r>
        <w:t>), but in others, they are spread out. This inconsistency suggests that social and financial variables may not have strong or consistent ties across different methods, perhaps due to capturing different aspects of precariousness.</w:t>
      </w:r>
    </w:p>
    <w:p w14:paraId="0D56D455" w14:textId="77777777" w:rsidR="003A44A5" w:rsidRDefault="00C90932">
      <w:pPr>
        <w:pStyle w:val="Heading4"/>
      </w:pPr>
      <w:bookmarkStart w:id="364" w:name="summary-1"/>
      <w:bookmarkEnd w:id="363"/>
      <w:r>
        <w:t>6.5.1.3 Summary</w:t>
      </w:r>
    </w:p>
    <w:p w14:paraId="571C6D4F" w14:textId="77777777" w:rsidR="003A44A5" w:rsidRDefault="00C90932">
      <w:pPr>
        <w:pStyle w:val="FirstParagraph"/>
      </w:pPr>
      <w:r>
        <w:t>The consistent clusters are likely capturing distinct thematic dimensions of the data (e.g., employment, housing, social contact), while the inconsistent variables may reflect multifaceted or weakly correlated attributes that do not fit neatly into one cluster.</w:t>
      </w:r>
    </w:p>
    <w:p w14:paraId="789A64E2" w14:textId="77777777" w:rsidR="003A44A5" w:rsidRDefault="00C90932">
      <w:pPr>
        <w:pStyle w:val="Heading3"/>
      </w:pPr>
      <w:bookmarkStart w:id="365" w:name="using-mutual-information"/>
      <w:bookmarkEnd w:id="361"/>
      <w:bookmarkEnd w:id="364"/>
      <w:r>
        <w:t>6.5.2 Using Mutual Information</w:t>
      </w:r>
    </w:p>
    <w:p w14:paraId="561D359A" w14:textId="77777777" w:rsidR="003A44A5" w:rsidRDefault="00C90932">
      <w:pPr>
        <w:pStyle w:val="FirstParagraph"/>
      </w:pPr>
      <w:r>
        <w:t>Using mutual information (MI) as a basis for hierarchical clustering differs from using traditional distance measures (like Euclidean distance) in a few key ways.</w:t>
      </w:r>
    </w:p>
    <w:p w14:paraId="399E2665" w14:textId="77777777" w:rsidR="003A44A5" w:rsidRDefault="00C90932">
      <w:pPr>
        <w:pStyle w:val="BodyText"/>
      </w:pPr>
      <w:r>
        <w:rPr>
          <w:noProof/>
        </w:rPr>
        <w:lastRenderedPageBreak/>
        <w:drawing>
          <wp:inline distT="0" distB="0" distL="0" distR="0" wp14:anchorId="52E86730" wp14:editId="38CB90A7">
            <wp:extent cx="3200400" cy="384048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draft_v1_files/figure-docx/unnamed-chunk-15-1.png"/>
                    <pic:cNvPicPr>
                      <a:picLocks noChangeAspect="1" noChangeArrowheads="1"/>
                    </pic:cNvPicPr>
                  </pic:nvPicPr>
                  <pic:blipFill>
                    <a:blip r:embed="rId29"/>
                    <a:stretch>
                      <a:fillRect/>
                    </a:stretch>
                  </pic:blipFill>
                  <pic:spPr bwMode="auto">
                    <a:xfrm>
                      <a:off x="0" y="0"/>
                      <a:ext cx="3200400" cy="3840480"/>
                    </a:xfrm>
                    <a:prstGeom prst="rect">
                      <a:avLst/>
                    </a:prstGeom>
                    <a:noFill/>
                    <a:ln w="9525">
                      <a:noFill/>
                      <a:headEnd/>
                      <a:tailEnd/>
                    </a:ln>
                  </pic:spPr>
                </pic:pic>
              </a:graphicData>
            </a:graphic>
          </wp:inline>
        </w:drawing>
      </w:r>
    </w:p>
    <w:p w14:paraId="0333B52E" w14:textId="77777777" w:rsidR="003A44A5" w:rsidRDefault="00C90932">
      <w:pPr>
        <w:pStyle w:val="Heading4"/>
      </w:pPr>
      <w:bookmarkStart w:id="366" w:name="X0bca61de139c8dda8b441c36187787b5e87b0bf"/>
      <w:r>
        <w:t>6.5.2.1 Comparison to Euclidean Distance Clustering</w:t>
      </w:r>
    </w:p>
    <w:p w14:paraId="71BA59EF" w14:textId="77777777" w:rsidR="003A44A5" w:rsidRDefault="00C90932">
      <w:pPr>
        <w:numPr>
          <w:ilvl w:val="0"/>
          <w:numId w:val="23"/>
        </w:numPr>
      </w:pPr>
      <w:r>
        <w:rPr>
          <w:b/>
          <w:bCs/>
        </w:rPr>
        <w:t>Housing and Community</w:t>
      </w:r>
      <w:r>
        <w:t xml:space="preserve"> Cluster: The variables </w:t>
      </w:r>
      <w:r>
        <w:rPr>
          <w:rStyle w:val="VerbatimChar"/>
        </w:rPr>
        <w:t>nb_safe</w:t>
      </w:r>
      <w:r>
        <w:t xml:space="preserve">, </w:t>
      </w:r>
      <w:r>
        <w:rPr>
          <w:rStyle w:val="VerbatimChar"/>
        </w:rPr>
        <w:t>nb_res</w:t>
      </w:r>
      <w:r>
        <w:t xml:space="preserve">, </w:t>
      </w:r>
      <w:r>
        <w:rPr>
          <w:rStyle w:val="VerbatimChar"/>
        </w:rPr>
        <w:t>nb_rent</w:t>
      </w:r>
      <w:r>
        <w:t xml:space="preserve">, and </w:t>
      </w:r>
      <w:r>
        <w:rPr>
          <w:rStyle w:val="VerbatimChar"/>
        </w:rPr>
        <w:t>cul_rec</w:t>
      </w:r>
      <w:r>
        <w:t xml:space="preserve"> cluster together, indicating a strong association among housing-related and community-based factors. This suggests a shared theme of housing or community precariousness. This grouping is also observed in the Euclidean-based clustering, but it appears more tightly connected here, potentially due to the non-linear relationships highlighted by mutual information.</w:t>
      </w:r>
    </w:p>
    <w:p w14:paraId="151916D2" w14:textId="77777777" w:rsidR="003A44A5" w:rsidRDefault="00C90932">
      <w:pPr>
        <w:numPr>
          <w:ilvl w:val="0"/>
          <w:numId w:val="23"/>
        </w:numPr>
      </w:pPr>
      <w:r>
        <w:rPr>
          <w:b/>
          <w:bCs/>
        </w:rPr>
        <w:t>Employment and Social Support</w:t>
      </w:r>
      <w:r>
        <w:t xml:space="preserve"> Cluster: </w:t>
      </w:r>
      <w:r>
        <w:rPr>
          <w:rStyle w:val="VerbatimChar"/>
        </w:rPr>
        <w:t>emp_stat</w:t>
      </w:r>
      <w:r>
        <w:t xml:space="preserve"> and </w:t>
      </w:r>
      <w:r>
        <w:rPr>
          <w:rStyle w:val="VerbatimChar"/>
        </w:rPr>
        <w:t>work_sit</w:t>
      </w:r>
      <w:r>
        <w:t xml:space="preserve"> form a cluster, linking employment status and work situation together as they did in Euclidean-based clustering. These remain closely associated regardless of the distance metric used. </w:t>
      </w:r>
      <w:r>
        <w:rPr>
          <w:rStyle w:val="VerbatimChar"/>
        </w:rPr>
        <w:t>soc_freq</w:t>
      </w:r>
      <w:r>
        <w:t xml:space="preserve"> and </w:t>
      </w:r>
      <w:r>
        <w:rPr>
          <w:rStyle w:val="VerbatimChar"/>
        </w:rPr>
        <w:t>soc_adq</w:t>
      </w:r>
      <w:r>
        <w:t>, related to social contact frequency and adequacy, cluster nearby, indicating they have a stronger non-linear relationship with employment variables. This is a subtle difference as Euclidean distance might not capture this association as effectively.</w:t>
      </w:r>
    </w:p>
    <w:p w14:paraId="7E8D3D64" w14:textId="77777777" w:rsidR="003A44A5" w:rsidRDefault="00C90932">
      <w:pPr>
        <w:numPr>
          <w:ilvl w:val="0"/>
          <w:numId w:val="23"/>
        </w:numPr>
      </w:pPr>
      <w:r>
        <w:rPr>
          <w:b/>
          <w:bCs/>
        </w:rPr>
        <w:t>Financial Stressor</w:t>
      </w:r>
      <w:r>
        <w:t xml:space="preserve"> Cluster: </w:t>
      </w:r>
      <w:r>
        <w:rPr>
          <w:rStyle w:val="VerbatimChar"/>
        </w:rPr>
        <w:t>inc_dif</w:t>
      </w:r>
      <w:r>
        <w:t xml:space="preserve"> and </w:t>
      </w:r>
      <w:r>
        <w:rPr>
          <w:rStyle w:val="VerbatimChar"/>
        </w:rPr>
        <w:t>fincri12</w:t>
      </w:r>
      <w:r>
        <w:t>, representing income difficulties and recent financial crises, consistently cluster together in both approaches, showing a strong association, likely linear. However, mutual information-based clustering links these financial stressors with social support variables, suggesting that financial challenges may have complex dependencies with social support in this dataset.</w:t>
      </w:r>
    </w:p>
    <w:p w14:paraId="0B7933FF" w14:textId="77777777" w:rsidR="003A44A5" w:rsidRDefault="00C90932">
      <w:pPr>
        <w:numPr>
          <w:ilvl w:val="0"/>
          <w:numId w:val="23"/>
        </w:numPr>
      </w:pPr>
      <w:r>
        <w:rPr>
          <w:b/>
          <w:bCs/>
        </w:rPr>
        <w:lastRenderedPageBreak/>
        <w:t>Relational Stressor</w:t>
      </w:r>
      <w:r>
        <w:t xml:space="preserve"> Cluster: </w:t>
      </w:r>
      <w:r>
        <w:rPr>
          <w:rStyle w:val="VerbatimChar"/>
        </w:rPr>
        <w:t>frd_brk12</w:t>
      </w:r>
      <w:r>
        <w:t xml:space="preserve">, </w:t>
      </w:r>
      <w:r>
        <w:rPr>
          <w:rStyle w:val="VerbatimChar"/>
        </w:rPr>
        <w:t>conf12</w:t>
      </w:r>
      <w:r>
        <w:t xml:space="preserve">, </w:t>
      </w:r>
      <w:r>
        <w:rPr>
          <w:rStyle w:val="VerbatimChar"/>
        </w:rPr>
        <w:t>discrim</w:t>
      </w:r>
      <w:r>
        <w:t xml:space="preserve">, </w:t>
      </w:r>
      <w:r>
        <w:rPr>
          <w:rStyle w:val="VerbatimChar"/>
        </w:rPr>
        <w:t>hea_lit</w:t>
      </w:r>
      <w:r>
        <w:t xml:space="preserve">, </w:t>
      </w:r>
      <w:r>
        <w:rPr>
          <w:rStyle w:val="VerbatimChar"/>
        </w:rPr>
        <w:t>unemp12</w:t>
      </w:r>
      <w:r>
        <w:t xml:space="preserve">, and </w:t>
      </w:r>
      <w:r>
        <w:rPr>
          <w:rStyle w:val="VerbatimChar"/>
        </w:rPr>
        <w:t>rel_end12</w:t>
      </w:r>
      <w:r>
        <w:t xml:space="preserve"> form a </w:t>
      </w:r>
      <w:r>
        <w:rPr>
          <w:i/>
          <w:iCs/>
        </w:rPr>
        <w:t>looser</w:t>
      </w:r>
      <w:r>
        <w:t xml:space="preserve"> cluster focused on social and relational stressors (e.g., friendship breakup, conflicts, and discrimination). Compared to Euclidean clustering, </w:t>
      </w:r>
      <w:r>
        <w:rPr>
          <w:rStyle w:val="VerbatimChar"/>
        </w:rPr>
        <w:t>discrim</w:t>
      </w:r>
      <w:r>
        <w:t xml:space="preserve"> and </w:t>
      </w:r>
      <w:r>
        <w:rPr>
          <w:rStyle w:val="VerbatimChar"/>
        </w:rPr>
        <w:t>hea_lit</w:t>
      </w:r>
      <w:r>
        <w:t xml:space="preserve"> (health literacy) appear closer to relational stressors here, indicating that non-linear relationships might play a larger role in linking these variables.</w:t>
      </w:r>
    </w:p>
    <w:p w14:paraId="43CC6B1E" w14:textId="77777777" w:rsidR="003A44A5" w:rsidRDefault="00C90932">
      <w:pPr>
        <w:pStyle w:val="Heading4"/>
      </w:pPr>
      <w:bookmarkStart w:id="367" w:name="summary-2"/>
      <w:bookmarkEnd w:id="366"/>
      <w:r>
        <w:t>6.5.2.2 Summary</w:t>
      </w:r>
    </w:p>
    <w:p w14:paraId="1436418E" w14:textId="77777777" w:rsidR="003A44A5" w:rsidRDefault="00C90932">
      <w:pPr>
        <w:pStyle w:val="FirstParagraph"/>
      </w:pPr>
      <w:r>
        <w:t>In conclusion, mutual information-based clustering provides an alternative perspective that can reveal more intricate associations between variables, especially for those with non-linear relationships. Compared to Euclidean clustering, it shows a similar high-level structure but emphasizes nuanced connections between variables, particularly around social support, employment, and financial stress.</w:t>
      </w:r>
    </w:p>
    <w:p w14:paraId="007DAE65" w14:textId="77777777" w:rsidR="003A44A5" w:rsidRDefault="00C90932">
      <w:pPr>
        <w:pStyle w:val="Heading2"/>
      </w:pPr>
      <w:bookmarkStart w:id="368" w:name="conclusions-on-precariousness-factors"/>
      <w:bookmarkEnd w:id="360"/>
      <w:bookmarkEnd w:id="365"/>
      <w:bookmarkEnd w:id="367"/>
      <w:r>
        <w:t>6.6 Conclusions on Precariousness factors</w:t>
      </w:r>
    </w:p>
    <w:p w14:paraId="709808F1" w14:textId="77777777" w:rsidR="003A44A5" w:rsidRDefault="00C90932">
      <w:pPr>
        <w:pStyle w:val="FirstParagraph"/>
      </w:pPr>
      <w:r>
        <w:t xml:space="preserve">Based on the consistent findings across multiple analyses, we decided to exclude the variables </w:t>
      </w:r>
      <w:r>
        <w:rPr>
          <w:rStyle w:val="VerbatimChar"/>
        </w:rPr>
        <w:t>discrim</w:t>
      </w:r>
      <w:r>
        <w:t xml:space="preserve">, </w:t>
      </w:r>
      <w:r>
        <w:rPr>
          <w:rStyle w:val="VerbatimChar"/>
        </w:rPr>
        <w:t>hea_lit</w:t>
      </w:r>
      <w:r>
        <w:t xml:space="preserve">, </w:t>
      </w:r>
      <w:r>
        <w:rPr>
          <w:rStyle w:val="VerbatimChar"/>
        </w:rPr>
        <w:t>umemp12</w:t>
      </w:r>
      <w:r>
        <w:t xml:space="preserve">, and </w:t>
      </w:r>
      <w:r>
        <w:rPr>
          <w:rStyle w:val="VerbatimChar"/>
        </w:rPr>
        <w:t>rel_end12</w:t>
      </w:r>
      <w:r>
        <w:t>, as they do not clearly belong to any specific precariousness factor nor exhibit strong associations with depression (see the correlation table above). Therefore, we propose retaining the following key precariousness factors:</w:t>
      </w:r>
    </w:p>
    <w:p w14:paraId="139C04DC" w14:textId="77777777" w:rsidR="003A44A5" w:rsidRDefault="00C90932">
      <w:pPr>
        <w:pStyle w:val="Compact"/>
        <w:numPr>
          <w:ilvl w:val="0"/>
          <w:numId w:val="24"/>
        </w:numPr>
      </w:pPr>
      <w:r>
        <w:t xml:space="preserve">Employment Precariousness: </w:t>
      </w:r>
      <w:r>
        <w:rPr>
          <w:rStyle w:val="VerbatimChar"/>
        </w:rPr>
        <w:t>emp_stat</w:t>
      </w:r>
      <w:r>
        <w:t xml:space="preserve">, </w:t>
      </w:r>
      <w:r>
        <w:rPr>
          <w:rStyle w:val="VerbatimChar"/>
        </w:rPr>
        <w:t>work_sit</w:t>
      </w:r>
    </w:p>
    <w:p w14:paraId="63731BCD" w14:textId="77777777" w:rsidR="003A44A5" w:rsidRDefault="00C90932">
      <w:pPr>
        <w:pStyle w:val="Compact"/>
        <w:numPr>
          <w:ilvl w:val="0"/>
          <w:numId w:val="24"/>
        </w:numPr>
      </w:pPr>
      <w:r>
        <w:t xml:space="preserve">Social Precariousness: </w:t>
      </w:r>
      <w:r>
        <w:rPr>
          <w:rStyle w:val="VerbatimChar"/>
        </w:rPr>
        <w:t>soc_freq</w:t>
      </w:r>
      <w:r>
        <w:t xml:space="preserve">, </w:t>
      </w:r>
      <w:r>
        <w:rPr>
          <w:rStyle w:val="VerbatimChar"/>
        </w:rPr>
        <w:t>soc_adq</w:t>
      </w:r>
    </w:p>
    <w:p w14:paraId="51FE63EF" w14:textId="77777777" w:rsidR="003A44A5" w:rsidRDefault="00C90932">
      <w:pPr>
        <w:pStyle w:val="Compact"/>
        <w:numPr>
          <w:ilvl w:val="0"/>
          <w:numId w:val="24"/>
        </w:numPr>
      </w:pPr>
      <w:r>
        <w:t xml:space="preserve">Housing Precariousness: </w:t>
      </w:r>
      <w:r>
        <w:rPr>
          <w:rStyle w:val="VerbatimChar"/>
        </w:rPr>
        <w:t>nb_safe</w:t>
      </w:r>
      <w:r>
        <w:t xml:space="preserve">, </w:t>
      </w:r>
      <w:r>
        <w:rPr>
          <w:rStyle w:val="VerbatimChar"/>
        </w:rPr>
        <w:t>nb_res</w:t>
      </w:r>
      <w:r>
        <w:t xml:space="preserve">, </w:t>
      </w:r>
      <w:r>
        <w:rPr>
          <w:rStyle w:val="VerbatimChar"/>
        </w:rPr>
        <w:t>nb_rent</w:t>
      </w:r>
      <w:r>
        <w:t xml:space="preserve">, </w:t>
      </w:r>
      <w:r>
        <w:rPr>
          <w:rStyle w:val="VerbatimChar"/>
        </w:rPr>
        <w:t>cul_rec</w:t>
      </w:r>
    </w:p>
    <w:p w14:paraId="274CA736" w14:textId="77777777" w:rsidR="003A44A5" w:rsidRDefault="00C90932">
      <w:pPr>
        <w:pStyle w:val="Compact"/>
        <w:numPr>
          <w:ilvl w:val="0"/>
          <w:numId w:val="24"/>
        </w:numPr>
      </w:pPr>
      <w:r>
        <w:t xml:space="preserve">Recent Relational Stressors: </w:t>
      </w:r>
      <w:r>
        <w:rPr>
          <w:rStyle w:val="VerbatimChar"/>
        </w:rPr>
        <w:t>frd_brk12</w:t>
      </w:r>
      <w:r>
        <w:t xml:space="preserve">, </w:t>
      </w:r>
      <w:r>
        <w:rPr>
          <w:rStyle w:val="VerbatimChar"/>
        </w:rPr>
        <w:t>conf12</w:t>
      </w:r>
    </w:p>
    <w:p w14:paraId="42B77EDC" w14:textId="77777777" w:rsidR="003A44A5" w:rsidRDefault="00C90932">
      <w:pPr>
        <w:pStyle w:val="Compact"/>
        <w:numPr>
          <w:ilvl w:val="0"/>
          <w:numId w:val="24"/>
        </w:numPr>
      </w:pPr>
      <w:r>
        <w:t xml:space="preserve">Recent Financial Stressors: </w:t>
      </w:r>
      <w:r>
        <w:rPr>
          <w:rStyle w:val="VerbatimChar"/>
        </w:rPr>
        <w:t>fincri12</w:t>
      </w:r>
      <w:r>
        <w:t xml:space="preserve">, </w:t>
      </w:r>
      <w:r>
        <w:rPr>
          <w:rStyle w:val="VerbatimChar"/>
        </w:rPr>
        <w:t>inc_diff</w:t>
      </w:r>
    </w:p>
    <w:p w14:paraId="148A9943" w14:textId="77777777" w:rsidR="003A44A5" w:rsidRDefault="00C90932">
      <w:pPr>
        <w:pStyle w:val="FirstParagraph"/>
      </w:pPr>
      <w:r>
        <w:t>We construct each precariousness factor by calculating the mean value of the combined variables. Below, we present the updated correlation table for the newly composed factors, along with the corresponding distributions of all variables to be used in the causal discovery analysis.</w:t>
      </w:r>
    </w:p>
    <w:p w14:paraId="242662ED" w14:textId="77777777" w:rsidR="003A44A5" w:rsidRDefault="00C90932">
      <w:pPr>
        <w:pStyle w:val="BodyText"/>
      </w:pPr>
      <w:r>
        <w:rPr>
          <w:noProof/>
        </w:rPr>
        <w:lastRenderedPageBreak/>
        <w:drawing>
          <wp:inline distT="0" distB="0" distL="0" distR="0" wp14:anchorId="747925F0" wp14:editId="66B16F22">
            <wp:extent cx="5334000" cy="42672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draft_v1_files/figure-docx/unnamed-chunk-16-1.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14:paraId="6FADF1CA" w14:textId="77777777" w:rsidR="003A44A5" w:rsidRDefault="00C90932">
      <w:pPr>
        <w:pStyle w:val="BodyText"/>
      </w:pPr>
      <w:r>
        <w:rPr>
          <w:noProof/>
        </w:rPr>
        <w:drawing>
          <wp:inline distT="0" distB="0" distL="0" distR="0" wp14:anchorId="40014A70" wp14:editId="0C91716C">
            <wp:extent cx="5334000" cy="300037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draft_v1_files/figure-docx/unnamed-chunk-17-1.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14:paraId="54F612AE" w14:textId="77777777" w:rsidR="004F189C" w:rsidRDefault="004F189C">
      <w:pPr>
        <w:pStyle w:val="Heading2"/>
      </w:pPr>
      <w:bookmarkStart w:id="369" w:name="results-from-pc-algorithm"/>
      <w:bookmarkEnd w:id="368"/>
    </w:p>
    <w:p w14:paraId="7F21CE76" w14:textId="45E7495B" w:rsidR="003A44A5" w:rsidRDefault="00C90932">
      <w:pPr>
        <w:pStyle w:val="Heading2"/>
      </w:pPr>
      <w:r>
        <w:t>6.7 Results from PC algorithm</w:t>
      </w:r>
    </w:p>
    <w:tbl>
      <w:tblPr>
        <w:tblStyle w:val="Table"/>
        <w:tblW w:w="4900" w:type="pct"/>
        <w:tblLayout w:type="fixed"/>
        <w:tblLook w:val="0000" w:firstRow="0" w:lastRow="0" w:firstColumn="0" w:lastColumn="0" w:noHBand="0" w:noVBand="0"/>
      </w:tblPr>
      <w:tblGrid>
        <w:gridCol w:w="4586"/>
        <w:gridCol w:w="4587"/>
      </w:tblGrid>
      <w:tr w:rsidR="003A44A5" w14:paraId="2563990F" w14:textId="77777777">
        <w:tc>
          <w:tcPr>
            <w:tcW w:w="3880" w:type="dxa"/>
          </w:tcPr>
          <w:p w14:paraId="4EFA7D47" w14:textId="77777777" w:rsidR="003A44A5" w:rsidRDefault="003A44A5">
            <w:pPr>
              <w:pStyle w:val="ImageCaption"/>
              <w:spacing w:before="200"/>
              <w:jc w:val="center"/>
            </w:pPr>
            <w:bookmarkStart w:id="370" w:name="fig-pc_sum"/>
          </w:p>
          <w:tbl>
            <w:tblPr>
              <w:tblStyle w:val="Table"/>
              <w:tblW w:w="4900" w:type="pct"/>
              <w:tblLayout w:type="fixed"/>
              <w:tblLook w:val="0000" w:firstRow="0" w:lastRow="0" w:firstColumn="0" w:lastColumn="0" w:noHBand="0" w:noVBand="0"/>
            </w:tblPr>
            <w:tblGrid>
              <w:gridCol w:w="4283"/>
            </w:tblGrid>
            <w:tr w:rsidR="003A44A5" w14:paraId="3623B9C1" w14:textId="77777777">
              <w:tc>
                <w:tcPr>
                  <w:tcW w:w="4476" w:type="dxa"/>
                </w:tcPr>
                <w:p w14:paraId="7AA4E2BC" w14:textId="77777777" w:rsidR="003A44A5" w:rsidRDefault="00C90932">
                  <w:pPr>
                    <w:pStyle w:val="Compact"/>
                  </w:pPr>
                  <w:bookmarkStart w:id="371" w:name="fig-pc_sum-1"/>
                  <w:r>
                    <w:rPr>
                      <w:noProof/>
                    </w:rPr>
                    <w:drawing>
                      <wp:inline distT="0" distB="0" distL="0" distR="0" wp14:anchorId="42B901B1" wp14:editId="4E82CBC0">
                        <wp:extent cx="2971800" cy="29718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img/sum_PC_all.png"/>
                                <pic:cNvPicPr>
                                  <a:picLocks noChangeAspect="1" noChangeArrowheads="1"/>
                                </pic:cNvPicPr>
                              </pic:nvPicPr>
                              <pic:blipFill>
                                <a:blip r:embed="rId32"/>
                                <a:stretch>
                                  <a:fillRect/>
                                </a:stretch>
                              </pic:blipFill>
                              <pic:spPr bwMode="auto">
                                <a:xfrm>
                                  <a:off x="0" y="0"/>
                                  <a:ext cx="2971800" cy="2971800"/>
                                </a:xfrm>
                                <a:prstGeom prst="rect">
                                  <a:avLst/>
                                </a:prstGeom>
                                <a:noFill/>
                                <a:ln w="9525">
                                  <a:noFill/>
                                  <a:headEnd/>
                                  <a:tailEnd/>
                                </a:ln>
                              </pic:spPr>
                            </pic:pic>
                          </a:graphicData>
                        </a:graphic>
                      </wp:inline>
                    </w:drawing>
                  </w:r>
                </w:p>
                <w:p w14:paraId="229B2D40" w14:textId="77777777" w:rsidR="003A44A5" w:rsidRDefault="00C90932">
                  <w:pPr>
                    <w:pStyle w:val="ImageCaption"/>
                    <w:spacing w:before="200"/>
                  </w:pPr>
                  <w:r>
                    <w:t>(a) Using both GaussianCI and RCoT</w:t>
                  </w:r>
                </w:p>
              </w:tc>
              <w:bookmarkEnd w:id="371"/>
            </w:tr>
          </w:tbl>
          <w:p w14:paraId="139A0239" w14:textId="77777777" w:rsidR="003A44A5" w:rsidRDefault="003A44A5"/>
        </w:tc>
        <w:tc>
          <w:tcPr>
            <w:tcW w:w="3880" w:type="dxa"/>
          </w:tcPr>
          <w:p w14:paraId="165407C5" w14:textId="77777777" w:rsidR="003A44A5" w:rsidRDefault="003A44A5">
            <w:pPr>
              <w:pStyle w:val="ImageCaption"/>
              <w:spacing w:before="200"/>
              <w:jc w:val="center"/>
            </w:pPr>
          </w:p>
          <w:tbl>
            <w:tblPr>
              <w:tblStyle w:val="Table"/>
              <w:tblW w:w="4900" w:type="pct"/>
              <w:tblLayout w:type="fixed"/>
              <w:tblLook w:val="0000" w:firstRow="0" w:lastRow="0" w:firstColumn="0" w:lastColumn="0" w:noHBand="0" w:noVBand="0"/>
            </w:tblPr>
            <w:tblGrid>
              <w:gridCol w:w="4284"/>
            </w:tblGrid>
            <w:tr w:rsidR="003A44A5" w14:paraId="5073F6B1" w14:textId="77777777">
              <w:tc>
                <w:tcPr>
                  <w:tcW w:w="4476" w:type="dxa"/>
                </w:tcPr>
                <w:p w14:paraId="30BAD9D9" w14:textId="77777777" w:rsidR="003A44A5" w:rsidRDefault="00C90932">
                  <w:pPr>
                    <w:pStyle w:val="Compact"/>
                  </w:pPr>
                  <w:bookmarkStart w:id="372" w:name="fig-pc_sum-2"/>
                  <w:r>
                    <w:rPr>
                      <w:noProof/>
                    </w:rPr>
                    <w:drawing>
                      <wp:inline distT="0" distB="0" distL="0" distR="0" wp14:anchorId="0ACF6689" wp14:editId="519D4AD1">
                        <wp:extent cx="2971800" cy="29718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img/sum_PC_RCoTonly.png"/>
                                <pic:cNvPicPr>
                                  <a:picLocks noChangeAspect="1" noChangeArrowheads="1"/>
                                </pic:cNvPicPr>
                              </pic:nvPicPr>
                              <pic:blipFill>
                                <a:blip r:embed="rId33"/>
                                <a:stretch>
                                  <a:fillRect/>
                                </a:stretch>
                              </pic:blipFill>
                              <pic:spPr bwMode="auto">
                                <a:xfrm>
                                  <a:off x="0" y="0"/>
                                  <a:ext cx="2971800" cy="2971800"/>
                                </a:xfrm>
                                <a:prstGeom prst="rect">
                                  <a:avLst/>
                                </a:prstGeom>
                                <a:noFill/>
                                <a:ln w="9525">
                                  <a:noFill/>
                                  <a:headEnd/>
                                  <a:tailEnd/>
                                </a:ln>
                              </pic:spPr>
                            </pic:pic>
                          </a:graphicData>
                        </a:graphic>
                      </wp:inline>
                    </w:drawing>
                  </w:r>
                </w:p>
                <w:p w14:paraId="0B44260A" w14:textId="77777777" w:rsidR="003A44A5" w:rsidRDefault="00C90932">
                  <w:pPr>
                    <w:pStyle w:val="ImageCaption"/>
                    <w:spacing w:before="200"/>
                  </w:pPr>
                  <w:r>
                    <w:t>(b) Using only RCoT</w:t>
                  </w:r>
                </w:p>
              </w:tc>
              <w:bookmarkEnd w:id="372"/>
            </w:tr>
          </w:tbl>
          <w:p w14:paraId="0BCBD2D3" w14:textId="77777777" w:rsidR="003A44A5" w:rsidRDefault="003A44A5"/>
        </w:tc>
      </w:tr>
    </w:tbl>
    <w:p w14:paraId="78F394F6" w14:textId="77777777" w:rsidR="003A44A5" w:rsidRDefault="00C90932">
      <w:pPr>
        <w:pStyle w:val="ImageCaption"/>
        <w:spacing w:before="200"/>
      </w:pPr>
      <w:r>
        <w:t>Figure 5: Resulting graphs of precarity factors and depression sum score using PC</w:t>
      </w:r>
    </w:p>
    <w:tbl>
      <w:tblPr>
        <w:tblStyle w:val="Table"/>
        <w:tblW w:w="4900" w:type="pct"/>
        <w:tblLayout w:type="fixed"/>
        <w:tblLook w:val="0000" w:firstRow="0" w:lastRow="0" w:firstColumn="0" w:lastColumn="0" w:noHBand="0" w:noVBand="0"/>
      </w:tblPr>
      <w:tblGrid>
        <w:gridCol w:w="9173"/>
      </w:tblGrid>
      <w:tr w:rsidR="003A44A5" w14:paraId="7C477943" w14:textId="77777777">
        <w:tc>
          <w:tcPr>
            <w:tcW w:w="7761" w:type="dxa"/>
          </w:tcPr>
          <w:p w14:paraId="33A68A45" w14:textId="77777777" w:rsidR="003A44A5" w:rsidRDefault="003A44A5">
            <w:pPr>
              <w:pStyle w:val="ImageCaption"/>
              <w:spacing w:before="200"/>
              <w:jc w:val="center"/>
            </w:pPr>
            <w:bookmarkStart w:id="373" w:name="fig-pc_sym"/>
            <w:bookmarkEnd w:id="370"/>
          </w:p>
          <w:tbl>
            <w:tblPr>
              <w:tblStyle w:val="Table"/>
              <w:tblW w:w="4900" w:type="pct"/>
              <w:tblLayout w:type="fixed"/>
              <w:tblLook w:val="0000" w:firstRow="0" w:lastRow="0" w:firstColumn="0" w:lastColumn="0" w:noHBand="0" w:noVBand="0"/>
            </w:tblPr>
            <w:tblGrid>
              <w:gridCol w:w="8778"/>
            </w:tblGrid>
            <w:tr w:rsidR="003A44A5" w14:paraId="08490465" w14:textId="77777777">
              <w:tc>
                <w:tcPr>
                  <w:tcW w:w="8985" w:type="dxa"/>
                </w:tcPr>
                <w:p w14:paraId="171337EF" w14:textId="77777777" w:rsidR="003A44A5" w:rsidRDefault="00C90932">
                  <w:pPr>
                    <w:pStyle w:val="Compact"/>
                  </w:pPr>
                  <w:bookmarkStart w:id="374" w:name="fig-pc_sym-1"/>
                  <w:r>
                    <w:rPr>
                      <w:noProof/>
                    </w:rPr>
                    <w:lastRenderedPageBreak/>
                    <w:drawing>
                      <wp:inline distT="0" distB="0" distL="0" distR="0" wp14:anchorId="1A4C24D8" wp14:editId="762E420A">
                        <wp:extent cx="5334000" cy="5010419"/>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g/pc_sym_GaussianCIRCoT.png"/>
                                <pic:cNvPicPr>
                                  <a:picLocks noChangeAspect="1" noChangeArrowheads="1"/>
                                </pic:cNvPicPr>
                              </pic:nvPicPr>
                              <pic:blipFill>
                                <a:blip r:embed="rId34"/>
                                <a:stretch>
                                  <a:fillRect/>
                                </a:stretch>
                              </pic:blipFill>
                              <pic:spPr bwMode="auto">
                                <a:xfrm>
                                  <a:off x="0" y="0"/>
                                  <a:ext cx="5334000" cy="5010419"/>
                                </a:xfrm>
                                <a:prstGeom prst="rect">
                                  <a:avLst/>
                                </a:prstGeom>
                                <a:noFill/>
                                <a:ln w="9525">
                                  <a:noFill/>
                                  <a:headEnd/>
                                  <a:tailEnd/>
                                </a:ln>
                              </pic:spPr>
                            </pic:pic>
                          </a:graphicData>
                        </a:graphic>
                      </wp:inline>
                    </w:drawing>
                  </w:r>
                </w:p>
                <w:p w14:paraId="57558E82" w14:textId="77777777" w:rsidR="003A44A5" w:rsidRDefault="00C90932">
                  <w:pPr>
                    <w:pStyle w:val="ImageCaption"/>
                    <w:spacing w:before="200"/>
                  </w:pPr>
                  <w:r>
                    <w:t>(a) Using both GaussianCI and RCoT</w:t>
                  </w:r>
                </w:p>
              </w:tc>
              <w:bookmarkEnd w:id="374"/>
            </w:tr>
          </w:tbl>
          <w:p w14:paraId="743A5122" w14:textId="77777777" w:rsidR="003A44A5" w:rsidRDefault="003A44A5"/>
        </w:tc>
      </w:tr>
    </w:tbl>
    <w:p w14:paraId="5D03FF8A" w14:textId="77777777" w:rsidR="003A44A5" w:rsidRDefault="003A44A5">
      <w:pPr>
        <w:framePr w:h="0" w:wrap="auto" w:hAnchor="margin" w:xAlign="right" w:yAlign="top"/>
      </w:pPr>
    </w:p>
    <w:tbl>
      <w:tblPr>
        <w:tblStyle w:val="Table"/>
        <w:tblW w:w="4900" w:type="pct"/>
        <w:tblLayout w:type="fixed"/>
        <w:tblLook w:val="0000" w:firstRow="0" w:lastRow="0" w:firstColumn="0" w:lastColumn="0" w:noHBand="0" w:noVBand="0"/>
      </w:tblPr>
      <w:tblGrid>
        <w:gridCol w:w="9173"/>
      </w:tblGrid>
      <w:tr w:rsidR="003A44A5" w14:paraId="50752FCD" w14:textId="77777777">
        <w:tc>
          <w:tcPr>
            <w:tcW w:w="7761" w:type="dxa"/>
          </w:tcPr>
          <w:p w14:paraId="7D6F493D" w14:textId="77777777" w:rsidR="003A44A5" w:rsidRDefault="003A44A5">
            <w:pPr>
              <w:pStyle w:val="ImageCaption"/>
              <w:spacing w:before="200"/>
              <w:jc w:val="center"/>
            </w:pPr>
          </w:p>
          <w:tbl>
            <w:tblPr>
              <w:tblStyle w:val="Table"/>
              <w:tblW w:w="4900" w:type="pct"/>
              <w:tblLayout w:type="fixed"/>
              <w:tblLook w:val="0000" w:firstRow="0" w:lastRow="0" w:firstColumn="0" w:lastColumn="0" w:noHBand="0" w:noVBand="0"/>
            </w:tblPr>
            <w:tblGrid>
              <w:gridCol w:w="8778"/>
            </w:tblGrid>
            <w:tr w:rsidR="003A44A5" w14:paraId="6E952C61" w14:textId="77777777">
              <w:tc>
                <w:tcPr>
                  <w:tcW w:w="8985" w:type="dxa"/>
                </w:tcPr>
                <w:p w14:paraId="3159AFE2" w14:textId="77777777" w:rsidR="003A44A5" w:rsidRDefault="00C90932">
                  <w:pPr>
                    <w:pStyle w:val="Compact"/>
                  </w:pPr>
                  <w:bookmarkStart w:id="375" w:name="fig-pc_sym-2"/>
                  <w:r>
                    <w:rPr>
                      <w:noProof/>
                    </w:rPr>
                    <w:lastRenderedPageBreak/>
                    <w:drawing>
                      <wp:inline distT="0" distB="0" distL="0" distR="0" wp14:anchorId="67A87616" wp14:editId="44C71EF5">
                        <wp:extent cx="5334000" cy="50104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img/pc_sym_onlyRCoT.png"/>
                                <pic:cNvPicPr>
                                  <a:picLocks noChangeAspect="1" noChangeArrowheads="1"/>
                                </pic:cNvPicPr>
                              </pic:nvPicPr>
                              <pic:blipFill>
                                <a:blip r:embed="rId35"/>
                                <a:stretch>
                                  <a:fillRect/>
                                </a:stretch>
                              </pic:blipFill>
                              <pic:spPr bwMode="auto">
                                <a:xfrm>
                                  <a:off x="0" y="0"/>
                                  <a:ext cx="5334000" cy="5010419"/>
                                </a:xfrm>
                                <a:prstGeom prst="rect">
                                  <a:avLst/>
                                </a:prstGeom>
                                <a:noFill/>
                                <a:ln w="9525">
                                  <a:noFill/>
                                  <a:headEnd/>
                                  <a:tailEnd/>
                                </a:ln>
                              </pic:spPr>
                            </pic:pic>
                          </a:graphicData>
                        </a:graphic>
                      </wp:inline>
                    </w:drawing>
                  </w:r>
                </w:p>
                <w:p w14:paraId="58BD3B34" w14:textId="77777777" w:rsidR="003A44A5" w:rsidRDefault="00C90932">
                  <w:pPr>
                    <w:pStyle w:val="ImageCaption"/>
                    <w:spacing w:before="200"/>
                  </w:pPr>
                  <w:r>
                    <w:t>(b) Using only RCoT</w:t>
                  </w:r>
                </w:p>
              </w:tc>
              <w:bookmarkEnd w:id="375"/>
            </w:tr>
          </w:tbl>
          <w:p w14:paraId="6BD4740E" w14:textId="77777777" w:rsidR="003A44A5" w:rsidRDefault="003A44A5"/>
        </w:tc>
      </w:tr>
    </w:tbl>
    <w:p w14:paraId="3AB7A8E9" w14:textId="77777777" w:rsidR="003A44A5" w:rsidRDefault="00C90932">
      <w:pPr>
        <w:pStyle w:val="ImageCaption"/>
        <w:spacing w:before="200"/>
      </w:pPr>
      <w:r>
        <w:lastRenderedPageBreak/>
        <w:t>Figure 6: Resulting graphs of precarity factors and individual depression symptoms using PC</w:t>
      </w:r>
    </w:p>
    <w:p w14:paraId="32D7B987" w14:textId="77777777" w:rsidR="003A44A5" w:rsidRDefault="00C90932">
      <w:pPr>
        <w:pStyle w:val="Heading2"/>
      </w:pPr>
      <w:bookmarkStart w:id="376" w:name="sec-rcot"/>
      <w:bookmarkEnd w:id="369"/>
      <w:bookmarkEnd w:id="373"/>
      <w:r>
        <w:t>6.8 Randomized Conditional Independence / Correlation Test (RCIT &amp; RCoT)</w:t>
      </w:r>
    </w:p>
    <w:p w14:paraId="18F54371" w14:textId="77777777" w:rsidR="003A44A5" w:rsidRDefault="00C90932">
      <w:pPr>
        <w:pStyle w:val="FirstParagraph"/>
      </w:pPr>
      <w:r>
        <w:t xml:space="preserve">RCIT (Randomized Conditional Independence Test) and RCoT (Randomized Conditional Test) are advanced methods for scalable conditional independence (CI) testing, offering computational efficiency while maintaining the accuracy of kernel-based approaches. These methods evaluate conditional independence between two variables </w:t>
      </w:r>
      <m:oMath>
        <m:r>
          <w:rPr>
            <w:rFonts w:ascii="Cambria Math" w:hAnsi="Cambria Math"/>
          </w:rPr>
          <m:t>X</m:t>
        </m:r>
      </m:oMath>
      <w:r>
        <w:t xml:space="preserve"> and </w:t>
      </w:r>
      <m:oMath>
        <m:r>
          <w:rPr>
            <w:rFonts w:ascii="Cambria Math" w:hAnsi="Cambria Math"/>
          </w:rPr>
          <m:t>Y</m:t>
        </m:r>
      </m:oMath>
      <w:r>
        <w:t xml:space="preserve"> given a third variable </w:t>
      </w:r>
      <m:oMath>
        <m:r>
          <w:rPr>
            <w:rFonts w:ascii="Cambria Math" w:hAnsi="Cambria Math"/>
          </w:rPr>
          <m:t>Z</m:t>
        </m:r>
      </m:oMath>
      <w:r>
        <w:t xml:space="preserve"> while addressing computational challenges inherent in kernel-based CI tests. In this section, we provide a high-level overview of RCIT and RCoT based on (Strobl et al., 2019).</w:t>
      </w:r>
    </w:p>
    <w:p w14:paraId="1428FFE6" w14:textId="77777777" w:rsidR="003A44A5" w:rsidRDefault="00C90932">
      <w:pPr>
        <w:pStyle w:val="Heading3"/>
      </w:pPr>
      <w:bookmarkStart w:id="377" w:name="X3b8e5ec181c406b9abe537f5c73fa6b178d0a91"/>
      <w:r>
        <w:lastRenderedPageBreak/>
        <w:t>6.8.1 Kernel-Based Conditional Independence Testing</w:t>
      </w:r>
    </w:p>
    <w:p w14:paraId="03EDD6BA" w14:textId="77777777" w:rsidR="003A44A5" w:rsidRDefault="00C90932">
      <w:pPr>
        <w:pStyle w:val="FirstParagraph"/>
      </w:pPr>
      <w:r>
        <w:t>Traditional kernel-based CI tests, such as the Kernel Conditional Independence Test (KCIT), compute dependencies using the Hilbert-Schmidt Independence Criterion (HSIC) in reproducing kernel Hilbert spaces (RKHS) (Zhang et al., 2012). KCIT uses the following hypothesis framework:</w:t>
      </w:r>
    </w:p>
    <w:p w14:paraId="56534B93" w14:textId="77777777" w:rsidR="003A44A5" w:rsidRDefault="00C90932">
      <w:pPr>
        <w:pStyle w:val="BodyText"/>
      </w:pPr>
      <w:r>
        <w:t>$$ H_0: X \perp\!\!\!\perp Y \,|\, Z, \quad H_1: X \not\!\perp\!\!\!\perp Y \,|\, Z. $$</w:t>
      </w:r>
    </w:p>
    <w:p w14:paraId="54873479" w14:textId="77777777" w:rsidR="003A44A5" w:rsidRDefault="00C90932">
      <w:pPr>
        <w:pStyle w:val="FirstParagraph"/>
      </w:pPr>
      <w:r>
        <w:t>The core quantity in KCIT is the partial cross-covariance operator:</w:t>
      </w:r>
    </w:p>
    <w:p w14:paraId="61F4D947"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XZ</m:t>
              </m:r>
            </m:sub>
          </m:sSub>
          <m:sSubSup>
            <m:sSubSupPr>
              <m:ctrlPr>
                <w:rPr>
                  <w:rFonts w:ascii="Cambria Math" w:hAnsi="Cambria Math"/>
                </w:rPr>
              </m:ctrlPr>
            </m:sSubSupPr>
            <m:e>
              <m:r>
                <w:rPr>
                  <w:rFonts w:ascii="Cambria Math" w:hAnsi="Cambria Math"/>
                </w:rPr>
                <m:t>Σ</m:t>
              </m:r>
            </m:e>
            <m:sub>
              <m:r>
                <w:rPr>
                  <w:rFonts w:ascii="Cambria Math" w:hAnsi="Cambria Math"/>
                </w:rPr>
                <m:t>ZZ</m:t>
              </m:r>
            </m:sub>
            <m:sup>
              <m:r>
                <m:rPr>
                  <m:sty m:val="p"/>
                </m:rPr>
                <w:rPr>
                  <w:rFonts w:ascii="Cambria Math" w:hAnsi="Cambria Math"/>
                </w:rPr>
                <m:t>-</m:t>
              </m:r>
              <m: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ZY</m:t>
              </m:r>
            </m:sub>
          </m:sSub>
          <m:r>
            <m:rPr>
              <m:sty m:val="p"/>
            </m:rPr>
            <w:rPr>
              <w:rFonts w:ascii="Cambria Math" w:hAnsi="Cambria Math"/>
            </w:rPr>
            <m:t>,</m:t>
          </m:r>
        </m:oMath>
      </m:oMathPara>
    </w:p>
    <w:p w14:paraId="09405209" w14:textId="77777777" w:rsidR="003A44A5" w:rsidRDefault="00C90932">
      <w:pPr>
        <w:pStyle w:val="FirstParagraph"/>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XY</m:t>
            </m:r>
          </m:sub>
        </m:sSub>
      </m:oMath>
      <w:r>
        <w:t xml:space="preserve"> represents the cross-covariance operator between </w:t>
      </w:r>
      <m:oMath>
        <m:r>
          <w:rPr>
            <w:rFonts w:ascii="Cambria Math" w:hAnsi="Cambria Math"/>
          </w:rPr>
          <m:t>X</m:t>
        </m:r>
      </m:oMath>
      <w:r>
        <w:t xml:space="preserve"> and </w:t>
      </w:r>
      <m:oMath>
        <m:r>
          <w:rPr>
            <w:rFonts w:ascii="Cambria Math" w:hAnsi="Cambria Math"/>
          </w:rPr>
          <m:t>Y</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XZ</m:t>
            </m:r>
          </m:sub>
        </m:sSub>
        <m:sSubSup>
          <m:sSubSupPr>
            <m:ctrlPr>
              <w:rPr>
                <w:rFonts w:ascii="Cambria Math" w:hAnsi="Cambria Math"/>
              </w:rPr>
            </m:ctrlPr>
          </m:sSubSupPr>
          <m:e>
            <m:r>
              <w:rPr>
                <w:rFonts w:ascii="Cambria Math" w:hAnsi="Cambria Math"/>
              </w:rPr>
              <m:t>Σ</m:t>
            </m:r>
          </m:e>
          <m:sub>
            <m:r>
              <w:rPr>
                <w:rFonts w:ascii="Cambria Math" w:hAnsi="Cambria Math"/>
              </w:rPr>
              <m:t>ZZ</m:t>
            </m:r>
          </m:sub>
          <m:sup>
            <m:r>
              <m:rPr>
                <m:sty m:val="p"/>
              </m:rPr>
              <w:rPr>
                <w:rFonts w:ascii="Cambria Math" w:hAnsi="Cambria Math"/>
              </w:rPr>
              <m:t>-</m:t>
            </m:r>
            <m: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ZY</m:t>
            </m:r>
          </m:sub>
        </m:sSub>
      </m:oMath>
      <w:r>
        <w:t xml:space="preserve"> removes the dependence mediated by </w:t>
      </w:r>
      <m:oMath>
        <m:r>
          <w:rPr>
            <w:rFonts w:ascii="Cambria Math" w:hAnsi="Cambria Math"/>
          </w:rPr>
          <m:t>Z</m:t>
        </m:r>
      </m:oMath>
      <w:r>
        <w:t>.</w:t>
      </w:r>
    </w:p>
    <w:p w14:paraId="0397E390" w14:textId="77777777" w:rsidR="003A44A5" w:rsidRDefault="00C90932">
      <w:pPr>
        <w:pStyle w:val="BodyText"/>
      </w:pPr>
      <w:r>
        <w:t xml:space="preserve">The squared Hilbert-Schmidt (HS) norm of </w:t>
      </w:r>
      <m:oMath>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oMath>
      <w:r>
        <w:t xml:space="preserve"> serves as the test statistic:</w:t>
      </w:r>
    </w:p>
    <w:p w14:paraId="7501B8F1" w14:textId="77777777" w:rsidR="003A44A5" w:rsidRDefault="00C90932">
      <w:pPr>
        <w:pStyle w:val="BodyText"/>
      </w:pPr>
      <m:oMathPara>
        <m:oMathParaPr>
          <m:jc m:val="center"/>
        </m:oMathParaPr>
        <m:oMath>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r>
            <m:rPr>
              <m:sty m:val="p"/>
            </m:rPr>
            <w:rPr>
              <w:rFonts w:ascii="Cambria Math" w:hAnsi="Cambria Math"/>
            </w:rPr>
            <m:t>=</m:t>
          </m:r>
          <m:r>
            <w:rPr>
              <w:rFonts w:ascii="Cambria Math" w:hAnsi="Cambria Math"/>
            </w:rPr>
            <m:t>0 </m:t>
          </m:r>
          <m:r>
            <m:rPr>
              <m:nor/>
            </m:rPr>
            <m:t>if and only if</m:t>
          </m:r>
          <m:r>
            <w:rPr>
              <w:rFonts w:ascii="Cambria Math" w:hAnsi="Cambria Math"/>
            </w:rPr>
            <m:t> X</m:t>
          </m:r>
          <m:r>
            <m:rPr>
              <m:sty m:val="p"/>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Y </m:t>
          </m:r>
          <m:r>
            <m:rPr>
              <m:sty m:val="p"/>
            </m:rPr>
            <w:rPr>
              <w:rFonts w:ascii="Cambria Math" w:hAnsi="Cambria Math"/>
            </w:rPr>
            <m:t>|</m:t>
          </m:r>
          <m:r>
            <w:rPr>
              <w:rFonts w:ascii="Cambria Math" w:hAnsi="Cambria Math"/>
            </w:rPr>
            <m:t> Z</m:t>
          </m:r>
          <m:r>
            <m:rPr>
              <m:sty m:val="p"/>
            </m:rPr>
            <w:rPr>
              <w:rFonts w:ascii="Cambria Math" w:hAnsi="Cambria Math"/>
            </w:rPr>
            <m:t>.</m:t>
          </m:r>
        </m:oMath>
      </m:oMathPara>
    </w:p>
    <w:p w14:paraId="5E20E724" w14:textId="77777777" w:rsidR="003A44A5" w:rsidRDefault="00C90932">
      <w:pPr>
        <w:pStyle w:val="FirstParagraph"/>
      </w:pPr>
      <w:r>
        <w:t>KCIT estimates residual dependencies using kernel ridge regression:</w:t>
      </w:r>
    </w:p>
    <w:p w14:paraId="2F503801" w14:textId="77777777" w:rsidR="003A44A5" w:rsidRDefault="00000000">
      <w:pPr>
        <w:pStyle w:val="BodyText"/>
      </w:pPr>
      <m:oMathPara>
        <m:oMathParaPr>
          <m:jc m:val="center"/>
        </m:oMathParaP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Z</m:t>
                      </m:r>
                    </m:sub>
                  </m:sSub>
                  <m:r>
                    <m:rPr>
                      <m:sty m:val="p"/>
                    </m:rPr>
                    <w:rPr>
                      <w:rFonts w:ascii="Cambria Math" w:hAnsi="Cambria Math"/>
                    </w:rPr>
                    <m:t>+</m:t>
                  </m:r>
                  <m:r>
                    <w:rPr>
                      <w:rFonts w:ascii="Cambria Math" w:hAnsi="Cambria Math"/>
                    </w:rPr>
                    <m:t>λI</m:t>
                  </m:r>
                </m:e>
              </m:d>
            </m:e>
            <m:sup>
              <m:r>
                <m:rPr>
                  <m:sty m:val="p"/>
                </m:rPr>
                <w:rPr>
                  <w:rFonts w:ascii="Cambria Math" w:hAnsi="Cambria Math"/>
                </w:rPr>
                <m:t>-</m:t>
              </m:r>
              <m:r>
                <w:rPr>
                  <w:rFonts w:ascii="Cambria Math" w:hAnsi="Cambria Math"/>
                </w:rPr>
                <m:t>1</m:t>
              </m:r>
            </m:sup>
          </m:sSup>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338155BB" w14:textId="77777777" w:rsidR="003A44A5" w:rsidRDefault="00C90932">
      <w:pPr>
        <w:pStyle w:val="FirstParagraph"/>
      </w:pPr>
      <w:r>
        <w:t xml:space="preserve">where </w:t>
      </w:r>
      <m:oMath>
        <m:sSub>
          <m:sSubPr>
            <m:ctrlPr>
              <w:rPr>
                <w:rFonts w:ascii="Cambria Math" w:hAnsi="Cambria Math"/>
              </w:rPr>
            </m:ctrlPr>
          </m:sSubPr>
          <m:e>
            <m:r>
              <w:rPr>
                <w:rFonts w:ascii="Cambria Math" w:hAnsi="Cambria Math"/>
              </w:rPr>
              <m:t>K</m:t>
            </m:r>
          </m:e>
          <m:sub>
            <m:r>
              <w:rPr>
                <w:rFonts w:ascii="Cambria Math" w:hAnsi="Cambria Math"/>
              </w:rPr>
              <m:t>Z</m:t>
            </m:r>
          </m:sub>
        </m:sSub>
      </m:oMath>
      <w:r>
        <w:t xml:space="preserve"> is the kernel matrix for </w:t>
      </w:r>
      <m:oMath>
        <m:r>
          <w:rPr>
            <w:rFonts w:ascii="Cambria Math" w:hAnsi="Cambria Math"/>
          </w:rPr>
          <m:t>Z</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oMath>
      <w:r>
        <w:t xml:space="preserve"> is the kernel feature map for </w:t>
      </w:r>
      <m:oMath>
        <m:r>
          <w:rPr>
            <w:rFonts w:ascii="Cambria Math" w:hAnsi="Cambria Math"/>
          </w:rPr>
          <m:t>X</m:t>
        </m:r>
      </m:oMath>
      <w:r>
        <w:t xml:space="preserve">, and </w:t>
      </w:r>
      <m:oMath>
        <m:r>
          <w:rPr>
            <w:rFonts w:ascii="Cambria Math" w:hAnsi="Cambria Math"/>
          </w:rPr>
          <m:t>λ</m:t>
        </m:r>
      </m:oMath>
      <w:r>
        <w:t xml:space="preserve"> is the ridge regularization parameter. The residual function for </w:t>
      </w:r>
      <m:oMath>
        <m:r>
          <w:rPr>
            <w:rFonts w:ascii="Cambria Math" w:hAnsi="Cambria Math"/>
          </w:rPr>
          <m:t>X</m:t>
        </m:r>
      </m:oMath>
      <w:r>
        <w:t xml:space="preserve"> is:</w:t>
      </w:r>
    </w:p>
    <w:p w14:paraId="03C2B8D6"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f</m:t>
              </m:r>
            </m:e>
            <m:sub>
              <m:r>
                <m:rPr>
                  <m:nor/>
                </m:rPr>
                <m:t>res</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60398B4F" w14:textId="77777777" w:rsidR="003A44A5" w:rsidRDefault="00C90932">
      <w:pPr>
        <w:pStyle w:val="FirstParagraph"/>
      </w:pPr>
      <w:r>
        <w:t>with:</w:t>
      </w:r>
    </w:p>
    <w:p w14:paraId="1AA23DED"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Z</m:t>
              </m:r>
            </m:sub>
          </m:s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Z</m:t>
                      </m:r>
                    </m:sub>
                  </m:sSub>
                  <m:r>
                    <m:rPr>
                      <m:sty m:val="p"/>
                    </m:rPr>
                    <w:rPr>
                      <w:rFonts w:ascii="Cambria Math" w:hAnsi="Cambria Math"/>
                    </w:rPr>
                    <m:t>+</m:t>
                  </m:r>
                  <m:r>
                    <w:rPr>
                      <w:rFonts w:ascii="Cambria Math" w:hAnsi="Cambria Math"/>
                    </w:rPr>
                    <m:t>λI</m:t>
                  </m:r>
                </m:e>
              </m:d>
            </m:e>
            <m:sup>
              <m:r>
                <m:rPr>
                  <m:sty m:val="p"/>
                </m:rPr>
                <w:rPr>
                  <w:rFonts w:ascii="Cambria Math" w:hAnsi="Cambria Math"/>
                </w:rPr>
                <m:t>-</m:t>
              </m:r>
              <m:r>
                <w:rPr>
                  <w:rFonts w:ascii="Cambria Math" w:hAnsi="Cambria Math"/>
                </w:rPr>
                <m:t>1</m:t>
              </m:r>
            </m:sup>
          </m:sSup>
          <m:r>
            <m:rPr>
              <m:sty m:val="p"/>
            </m:rPr>
            <w:rPr>
              <w:rFonts w:ascii="Cambria Math" w:hAnsi="Cambria Math"/>
            </w:rPr>
            <m:t>.</m:t>
          </m:r>
        </m:oMath>
      </m:oMathPara>
    </w:p>
    <w:p w14:paraId="5D2E79F9" w14:textId="77777777" w:rsidR="003A44A5" w:rsidRDefault="00C90932">
      <w:pPr>
        <w:pStyle w:val="FirstParagraph"/>
      </w:pPr>
      <w:r>
        <w:t xml:space="preserve">The kernel matrix for residualized </w:t>
      </w:r>
      <m:oMath>
        <m:r>
          <w:rPr>
            <w:rFonts w:ascii="Cambria Math" w:hAnsi="Cambria Math"/>
          </w:rPr>
          <m:t>X</m:t>
        </m:r>
      </m:oMath>
      <w:r>
        <w:t xml:space="preserve"> is:</w:t>
      </w:r>
    </w:p>
    <w:p w14:paraId="5B0A2D3B"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X</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X</m:t>
              </m:r>
            </m:sub>
          </m:sSub>
          <m:sSub>
            <m:sSubPr>
              <m:ctrlPr>
                <w:rPr>
                  <w:rFonts w:ascii="Cambria Math" w:hAnsi="Cambria Math"/>
                </w:rPr>
              </m:ctrlPr>
            </m:sSubPr>
            <m:e>
              <m:r>
                <w:rPr>
                  <w:rFonts w:ascii="Cambria Math" w:hAnsi="Cambria Math"/>
                </w:rPr>
                <m:t>R</m:t>
              </m:r>
            </m:e>
            <m:sub>
              <m:r>
                <w:rPr>
                  <w:rFonts w:ascii="Cambria Math" w:hAnsi="Cambria Math"/>
                </w:rPr>
                <m:t>Z</m:t>
              </m:r>
            </m:sub>
          </m:sSub>
          <m:r>
            <m:rPr>
              <m:sty m:val="p"/>
            </m:rPr>
            <w:rPr>
              <w:rFonts w:ascii="Cambria Math" w:hAnsi="Cambria Math"/>
            </w:rPr>
            <m:t>,</m:t>
          </m:r>
        </m:oMath>
      </m:oMathPara>
    </w:p>
    <w:p w14:paraId="3076203A" w14:textId="77777777" w:rsidR="003A44A5" w:rsidRDefault="00C90932">
      <w:pPr>
        <w:pStyle w:val="FirstParagraph"/>
      </w:pPr>
      <w:r>
        <w:t xml:space="preserve">and similarly for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K</m:t>
            </m:r>
          </m:e>
          <m:sub>
            <m:r>
              <w:rPr>
                <w:rFonts w:ascii="Cambria Math" w:hAnsi="Cambria Math"/>
              </w:rPr>
              <m:t>Y</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Y</m:t>
            </m:r>
          </m:sub>
        </m:sSub>
        <m:sSub>
          <m:sSubPr>
            <m:ctrlPr>
              <w:rPr>
                <w:rFonts w:ascii="Cambria Math" w:hAnsi="Cambria Math"/>
              </w:rPr>
            </m:ctrlPr>
          </m:sSubPr>
          <m:e>
            <m:r>
              <w:rPr>
                <w:rFonts w:ascii="Cambria Math" w:hAnsi="Cambria Math"/>
              </w:rPr>
              <m:t>R</m:t>
            </m:r>
          </m:e>
          <m:sub>
            <m:r>
              <w:rPr>
                <w:rFonts w:ascii="Cambria Math" w:hAnsi="Cambria Math"/>
              </w:rPr>
              <m:t>Z</m:t>
            </m:r>
          </m:sub>
        </m:sSub>
      </m:oMath>
      <w:r>
        <w:t>.</w:t>
      </w:r>
    </w:p>
    <w:p w14:paraId="3EBF2B36" w14:textId="77777777" w:rsidR="003A44A5" w:rsidRDefault="00C90932">
      <w:pPr>
        <w:pStyle w:val="BodyText"/>
      </w:pPr>
      <w:r>
        <w:t>The test statistic is computed as:</w:t>
      </w:r>
    </w:p>
    <w:p w14:paraId="46E97DCD"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r>
            <m:rPr>
              <m:nor/>
            </m:rPr>
            <m:t>tr</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X</m:t>
                  </m:r>
                  <m:r>
                    <m:rPr>
                      <m:sty m:val="p"/>
                    </m:rPr>
                    <w:rPr>
                      <w:rFonts w:ascii="Cambria Math" w:hAnsi="Cambria Math"/>
                    </w:rPr>
                    <m:t>⋅</m:t>
                  </m:r>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Y</m:t>
                  </m:r>
                  <m:r>
                    <m:rPr>
                      <m:sty m:val="p"/>
                    </m:rPr>
                    <w:rPr>
                      <w:rFonts w:ascii="Cambria Math" w:hAnsi="Cambria Math"/>
                    </w:rPr>
                    <m:t>⋅</m:t>
                  </m:r>
                  <m:r>
                    <w:rPr>
                      <w:rFonts w:ascii="Cambria Math" w:hAnsi="Cambria Math"/>
                    </w:rPr>
                    <m:t>Z</m:t>
                  </m:r>
                </m:sub>
              </m:sSub>
            </m:e>
          </m:d>
          <m:r>
            <m:rPr>
              <m:sty m:val="p"/>
            </m:rPr>
            <w:rPr>
              <w:rFonts w:ascii="Cambria Math" w:hAnsi="Cambria Math"/>
            </w:rPr>
            <m:t>,</m:t>
          </m:r>
        </m:oMath>
      </m:oMathPara>
    </w:p>
    <w:p w14:paraId="068BEA62" w14:textId="77777777" w:rsidR="003A44A5" w:rsidRDefault="00C90932">
      <w:pPr>
        <w:pStyle w:val="FirstParagraph"/>
      </w:pPr>
      <w:r>
        <w:t xml:space="preserve">which estimates the Hilbert-Schmidt (HS) norm of the partial cross-covariance operator. To ensure convergence, KCIT scales the statistic by </w:t>
      </w:r>
      <m:oMath>
        <m:r>
          <w:rPr>
            <w:rFonts w:ascii="Cambria Math" w:hAnsi="Cambria Math"/>
          </w:rPr>
          <m:t>n</m:t>
        </m:r>
      </m:oMath>
      <w:r>
        <w:t>:</w:t>
      </w:r>
    </w:p>
    <w:p w14:paraId="40AB5AF6"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oMath>
      </m:oMathPara>
    </w:p>
    <w:p w14:paraId="08CD7366" w14:textId="77777777" w:rsidR="003A44A5" w:rsidRDefault="00C90932">
      <w:pPr>
        <w:pStyle w:val="FirstParagraph"/>
      </w:pPr>
      <w:r>
        <w:t xml:space="preserve">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is rejected if </w:t>
      </w:r>
      <m:oMath>
        <m:sSub>
          <m:sSubPr>
            <m:ctrlPr>
              <w:rPr>
                <w:rFonts w:ascii="Cambria Math" w:hAnsi="Cambria Math"/>
              </w:rPr>
            </m:ctrlPr>
          </m:sSubPr>
          <m:e>
            <m:r>
              <w:rPr>
                <w:rFonts w:ascii="Cambria Math" w:hAnsi="Cambria Math"/>
              </w:rPr>
              <m:t>S</m:t>
            </m:r>
          </m:e>
          <m:sub>
            <m:r>
              <w:rPr>
                <w:rFonts w:ascii="Cambria Math" w:hAnsi="Cambria Math"/>
              </w:rPr>
              <m:t>K</m:t>
            </m:r>
          </m:sub>
        </m:sSub>
      </m:oMath>
      <w:r>
        <w:t xml:space="preserve"> exceeds a threshold determined by permutation or moment-matching-based null distribution (Lindsay et al., 2000).</w:t>
      </w:r>
    </w:p>
    <w:p w14:paraId="4CD0D656" w14:textId="77777777" w:rsidR="003A44A5" w:rsidRDefault="00C90932">
      <w:pPr>
        <w:pStyle w:val="Heading3"/>
      </w:pPr>
      <w:bookmarkStart w:id="378" w:name="random-fourier-features-rffs"/>
      <w:bookmarkEnd w:id="377"/>
      <w:r>
        <w:lastRenderedPageBreak/>
        <w:t>6.8.2 Random Fourier Features (RFFs)</w:t>
      </w:r>
    </w:p>
    <w:p w14:paraId="02BB899F" w14:textId="77777777" w:rsidR="003A44A5" w:rsidRDefault="00C90932">
      <w:pPr>
        <w:pStyle w:val="FirstParagraph"/>
      </w:pPr>
      <w:r>
        <w:t xml:space="preserve">Kernel-based methods like KCIT face scalability issues, as they involve operations on </w:t>
      </w:r>
      <m:oMath>
        <m:r>
          <w:rPr>
            <w:rFonts w:ascii="Cambria Math" w:hAnsi="Cambria Math"/>
          </w:rPr>
          <m:t>n</m:t>
        </m:r>
        <m:r>
          <m:rPr>
            <m:sty m:val="p"/>
          </m:rPr>
          <w:rPr>
            <w:rFonts w:ascii="Cambria Math" w:hAnsi="Cambria Math"/>
          </w:rPr>
          <m:t>×</m:t>
        </m:r>
        <m:r>
          <w:rPr>
            <w:rFonts w:ascii="Cambria Math" w:hAnsi="Cambria Math"/>
          </w:rPr>
          <m:t>n</m:t>
        </m:r>
      </m:oMath>
      <w:r>
        <w:t xml:space="preserve"> kernel matrices, which scale quadratically with the sample size </w:t>
      </w:r>
      <m:oMath>
        <m:r>
          <w:rPr>
            <w:rFonts w:ascii="Cambria Math" w:hAnsi="Cambria Math"/>
          </w:rPr>
          <m:t>n</m:t>
        </m:r>
      </m:oMath>
      <w:r>
        <w:t xml:space="preserve">. RCIT and RCoT overcome this bottleneck using </w:t>
      </w:r>
      <w:r>
        <w:rPr>
          <w:i/>
          <w:iCs/>
        </w:rPr>
        <w:t>Random Fourier Features (RFFs)</w:t>
      </w:r>
      <w:r>
        <w:t xml:space="preserve"> to approximate kernel operations efficiently.</w:t>
      </w:r>
    </w:p>
    <w:p w14:paraId="6F9B4D35" w14:textId="77777777" w:rsidR="003A44A5" w:rsidRDefault="00C90932">
      <w:pPr>
        <w:pStyle w:val="Heading4"/>
      </w:pPr>
      <w:bookmarkStart w:id="379" w:name="bochners-theorem"/>
      <w:r>
        <w:t>6.8.2.1 Bochner’s Theorem</w:t>
      </w:r>
    </w:p>
    <w:p w14:paraId="33EDF027" w14:textId="77777777" w:rsidR="003A44A5" w:rsidRDefault="00C90932">
      <w:pPr>
        <w:pStyle w:val="FirstParagraph"/>
      </w:pPr>
      <w:r>
        <w:t xml:space="preserve">Bochner’s theorem provides the foundation for RFFs, stating that any continuous shift-invariant kernel </w:t>
      </w: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can be expressed as:</w:t>
      </w:r>
    </w:p>
    <w:p w14:paraId="4A22E95A" w14:textId="77777777" w:rsidR="003A44A5" w:rsidRDefault="00C90932">
      <w:pPr>
        <w:pStyle w:val="BodyText"/>
      </w:pPr>
      <m:oMathPara>
        <m:oMathParaPr>
          <m:jc m:val="center"/>
        </m:oMathPara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sub>
            <m:sup>
              <m:r>
                <w:rPr>
                  <w:rFonts w:ascii="Cambria Math" w:hAnsi="Cambria Math"/>
                </w:rPr>
                <m:t>​</m:t>
              </m:r>
            </m:sup>
            <m:e>
              <m:sSup>
                <m:sSupPr>
                  <m:ctrlPr>
                    <w:rPr>
                      <w:rFonts w:ascii="Cambria Math" w:hAnsi="Cambria Math"/>
                    </w:rPr>
                  </m:ctrlPr>
                </m:sSupPr>
                <m:e>
                  <m:r>
                    <w:rPr>
                      <w:rFonts w:ascii="Cambria Math" w:hAnsi="Cambria Math"/>
                    </w:rPr>
                    <m:t>e</m:t>
                  </m:r>
                </m:e>
                <m:sup>
                  <m:r>
                    <w:rPr>
                      <w:rFonts w:ascii="Cambria Math" w:hAnsi="Cambria Math"/>
                    </w:rPr>
                    <m:t>i</m:t>
                  </m:r>
                  <m:sSup>
                    <m:sSupPr>
                      <m:ctrlPr>
                        <w:rPr>
                          <w:rFonts w:ascii="Cambria Math" w:hAnsi="Cambria Math"/>
                        </w:rPr>
                      </m:ctrlPr>
                    </m:sSupPr>
                    <m:e>
                      <m:r>
                        <w:rPr>
                          <w:rFonts w:ascii="Cambria Math" w:hAnsi="Cambria Math"/>
                        </w:rPr>
                        <m:t>ω</m:t>
                      </m:r>
                    </m:e>
                    <m:sup>
                      <m:r>
                        <m:rPr>
                          <m:sty m:val="p"/>
                        </m:rPr>
                        <w:rPr>
                          <w:rFonts w:ascii="Cambria Math" w:hAnsi="Cambria Math"/>
                        </w:rPr>
                        <m:t>⊤</m:t>
                      </m:r>
                    </m:sup>
                  </m:s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sup>
              </m:sSup>
            </m:e>
          </m:nary>
          <m:r>
            <w:rPr>
              <w:rFonts w:ascii="Cambria Math" w:hAnsi="Cambria Math"/>
            </w:rPr>
            <m:t> d</m:t>
          </m:r>
          <m:sSub>
            <m:sSubPr>
              <m:ctrlPr>
                <w:rPr>
                  <w:rFonts w:ascii="Cambria Math" w:hAnsi="Cambria Math"/>
                </w:rPr>
              </m:ctrlPr>
            </m:sSubPr>
            <m:e>
              <m:r>
                <w:rPr>
                  <w:rFonts w:ascii="Cambria Math" w:hAnsi="Cambria Math"/>
                </w:rPr>
                <m:t>P</m:t>
              </m:r>
            </m:e>
            <m:sub>
              <m:r>
                <w:rPr>
                  <w:rFonts w:ascii="Cambria Math" w:hAnsi="Cambria Math"/>
                </w:rPr>
                <m:t>ω</m:t>
              </m:r>
            </m:sub>
          </m:sSub>
          <m:r>
            <m:rPr>
              <m:sty m:val="p"/>
            </m:rPr>
            <w:rPr>
              <w:rFonts w:ascii="Cambria Math" w:hAnsi="Cambria Math"/>
            </w:rPr>
            <m:t>,</m:t>
          </m:r>
        </m:oMath>
      </m:oMathPara>
    </w:p>
    <w:p w14:paraId="385EEBBA" w14:textId="77777777" w:rsidR="003A44A5" w:rsidRDefault="00C90932">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ω</m:t>
            </m:r>
          </m:sub>
        </m:sSub>
      </m:oMath>
      <w:r>
        <w:t xml:space="preserve"> is the spectral distribution of the kernel. For the widely used RBF kernel:</w:t>
      </w:r>
    </w:p>
    <w:p w14:paraId="2C8603BB" w14:textId="77777777" w:rsidR="003A44A5" w:rsidRDefault="00C90932">
      <w:pPr>
        <w:pStyle w:val="BodyText"/>
      </w:pPr>
      <m:oMathPara>
        <m:oMathParaPr>
          <m:jc m:val="center"/>
        </m:oMathPara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sSup>
                    <m:sSupPr>
                      <m:ctrlPr>
                        <w:rPr>
                          <w:rFonts w:ascii="Cambria Math" w:hAnsi="Cambria Math"/>
                        </w:rPr>
                      </m:ctrlPr>
                    </m:sSupPr>
                    <m:e>
                      <m:r>
                        <m:rPr>
                          <m:sty m:val="p"/>
                        </m:rP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r>
            <m:rPr>
              <m:sty m:val="p"/>
            </m:rPr>
            <w:rPr>
              <w:rFonts w:ascii="Cambria Math" w:hAnsi="Cambria Math"/>
            </w:rPr>
            <m:t>,</m:t>
          </m:r>
        </m:oMath>
      </m:oMathPara>
    </w:p>
    <w:p w14:paraId="2C49E983" w14:textId="77777777" w:rsidR="003A44A5" w:rsidRDefault="00000000">
      <w:pPr>
        <w:pStyle w:val="FirstParagraph"/>
      </w:pPr>
      <m:oMath>
        <m:sSub>
          <m:sSubPr>
            <m:ctrlPr>
              <w:rPr>
                <w:rFonts w:ascii="Cambria Math" w:hAnsi="Cambria Math"/>
              </w:rPr>
            </m:ctrlPr>
          </m:sSubPr>
          <m:e>
            <m:r>
              <w:rPr>
                <w:rFonts w:ascii="Cambria Math" w:hAnsi="Cambria Math"/>
              </w:rPr>
              <m:t>P</m:t>
            </m:r>
          </m:e>
          <m:sub>
            <m:r>
              <w:rPr>
                <w:rFonts w:ascii="Cambria Math" w:hAnsi="Cambria Math"/>
              </w:rPr>
              <m:t>ω</m:t>
            </m:r>
          </m:sub>
        </m:sSub>
      </m:oMath>
      <w:r w:rsidR="00C90932">
        <w:t xml:space="preserve"> follows a Gaussian distribution: </w:t>
      </w:r>
      <m:oMath>
        <m:r>
          <w:rPr>
            <w:rFonts w:ascii="Cambria Math" w:hAnsi="Cambria Math"/>
          </w:rPr>
          <m:t>ω</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I</m:t>
            </m:r>
          </m:e>
        </m:d>
      </m:oMath>
      <w:r w:rsidR="00C90932">
        <w:t>.</w:t>
      </w:r>
    </w:p>
    <w:p w14:paraId="2A90127E" w14:textId="77777777" w:rsidR="003A44A5" w:rsidRDefault="00C90932">
      <w:pPr>
        <w:pStyle w:val="Heading4"/>
      </w:pPr>
      <w:bookmarkStart w:id="380" w:name="rff-approximation"/>
      <w:bookmarkEnd w:id="379"/>
      <w:r>
        <w:t>6.8.2.2 RFF Approximation</w:t>
      </w:r>
    </w:p>
    <w:p w14:paraId="742245AF" w14:textId="77777777" w:rsidR="003A44A5" w:rsidRDefault="00C90932">
      <w:pPr>
        <w:pStyle w:val="FirstParagraph"/>
      </w:pPr>
      <w:r>
        <w:t>Using Monte Carlo sampling, the kernel function is approximated as:</w:t>
      </w:r>
    </w:p>
    <w:p w14:paraId="61D84993" w14:textId="77777777" w:rsidR="003A44A5" w:rsidRDefault="00C90932">
      <w:pPr>
        <w:pStyle w:val="BodyText"/>
      </w:pPr>
      <m:oMathPara>
        <m:oMathParaPr>
          <m:jc m:val="center"/>
        </m:oMathPara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ϕ</m:t>
          </m:r>
          <m:sSup>
            <m:sSupPr>
              <m:ctrlPr>
                <w:rPr>
                  <w:rFonts w:ascii="Cambria Math" w:hAnsi="Cambria Math"/>
                </w:rPr>
              </m:ctrlPr>
            </m:sSupPr>
            <m:e>
              <m:d>
                <m:dPr>
                  <m:ctrlPr>
                    <w:rPr>
                      <w:rFonts w:ascii="Cambria Math" w:hAnsi="Cambria Math"/>
                    </w:rPr>
                  </m:ctrlPr>
                </m:dPr>
                <m:e>
                  <m:r>
                    <w:rPr>
                      <w:rFonts w:ascii="Cambria Math" w:hAnsi="Cambria Math"/>
                    </w:rPr>
                    <m:t>x</m:t>
                  </m:r>
                </m:e>
              </m:d>
            </m:e>
            <m:sup>
              <m:r>
                <m:rPr>
                  <m:sty m:val="p"/>
                </m:rPr>
                <w:rPr>
                  <w:rFonts w:ascii="Cambria Math" w:hAnsi="Cambria Math"/>
                </w:rPr>
                <m:t>⊤</m:t>
              </m:r>
            </m:sup>
          </m:sSup>
          <m:r>
            <w:rPr>
              <w:rFonts w:ascii="Cambria Math" w:hAnsi="Cambria Math"/>
            </w:rPr>
            <m:t>ϕ</m:t>
          </m:r>
          <m:d>
            <m:dPr>
              <m:ctrlPr>
                <w:rPr>
                  <w:rFonts w:ascii="Cambria Math" w:hAnsi="Cambria Math"/>
                </w:rPr>
              </m:ctrlPr>
            </m:dPr>
            <m:e>
              <m:r>
                <w:rPr>
                  <w:rFonts w:ascii="Cambria Math" w:hAnsi="Cambria Math"/>
                </w:rPr>
                <m:t>y</m:t>
              </m:r>
            </m:e>
          </m:d>
          <m:r>
            <m:rPr>
              <m:sty m:val="p"/>
            </m:rPr>
            <w:rPr>
              <w:rFonts w:ascii="Cambria Math" w:hAnsi="Cambria Math"/>
            </w:rPr>
            <m:t>,</m:t>
          </m:r>
        </m:oMath>
      </m:oMathPara>
    </w:p>
    <w:p w14:paraId="418B881C" w14:textId="77777777" w:rsidR="003A44A5" w:rsidRDefault="00C90932">
      <w:pPr>
        <w:pStyle w:val="FirstParagraph"/>
      </w:pPr>
      <w:r>
        <w:t xml:space="preserve">where </w:t>
      </w:r>
      <m:oMath>
        <m:r>
          <w:rPr>
            <w:rFonts w:ascii="Cambria Math" w:hAnsi="Cambria Math"/>
          </w:rPr>
          <m:t>ϕ</m:t>
        </m:r>
        <m:d>
          <m:dPr>
            <m:ctrlPr>
              <w:rPr>
                <w:rFonts w:ascii="Cambria Math" w:hAnsi="Cambria Math"/>
              </w:rPr>
            </m:ctrlPr>
          </m:dPr>
          <m:e>
            <m:r>
              <w:rPr>
                <w:rFonts w:ascii="Cambria Math" w:hAnsi="Cambria Math"/>
              </w:rPr>
              <m:t>x</m:t>
            </m:r>
          </m:e>
        </m:d>
      </m:oMath>
      <w:r>
        <w:t xml:space="preserve"> is the random Fourier feature mapping:</w:t>
      </w:r>
    </w:p>
    <w:p w14:paraId="20F16FBE" w14:textId="77777777" w:rsidR="003A44A5" w:rsidRDefault="00C90932">
      <w:pPr>
        <w:pStyle w:val="BodyText"/>
      </w:pPr>
      <m:oMathPara>
        <m:oMathParaPr>
          <m:jc m:val="center"/>
        </m:oMathParaPr>
        <m:oMath>
          <m:r>
            <w:rPr>
              <w:rFonts w:ascii="Cambria Math" w:hAnsi="Cambria Math"/>
            </w:rPr>
            <m:t>ϕ</m:t>
          </m:r>
          <m:d>
            <m:dPr>
              <m:ctrlPr>
                <w:rPr>
                  <w:rFonts w:ascii="Cambria Math" w:hAnsi="Cambria Math"/>
                </w:rPr>
              </m:ctrlPr>
            </m:dPr>
            <m:e>
              <m:r>
                <w:rPr>
                  <w:rFonts w:ascii="Cambria Math" w:hAnsi="Cambria Math"/>
                </w:rPr>
                <m:t>x</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2</m:t>
                  </m:r>
                </m:num>
                <m:den>
                  <m:r>
                    <w:rPr>
                      <w:rFonts w:ascii="Cambria Math" w:hAnsi="Cambria Math"/>
                    </w:rPr>
                    <m:t>D</m:t>
                  </m:r>
                </m:den>
              </m:f>
            </m:e>
          </m:ra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W</m:t>
                  </m:r>
                </m:e>
                <m:sup>
                  <m:r>
                    <m:rPr>
                      <m:sty m:val="p"/>
                    </m:rPr>
                    <w:rPr>
                      <w:rFonts w:ascii="Cambria Math" w:hAnsi="Cambria Math"/>
                    </w:rPr>
                    <m:t>⊤</m:t>
                  </m:r>
                </m:sup>
              </m:sSup>
              <m:r>
                <w:rPr>
                  <w:rFonts w:ascii="Cambria Math" w:hAnsi="Cambria Math"/>
                </w:rPr>
                <m:t>x</m:t>
              </m:r>
              <m:r>
                <m:rPr>
                  <m:sty m:val="p"/>
                </m:rPr>
                <w:rPr>
                  <w:rFonts w:ascii="Cambria Math" w:hAnsi="Cambria Math"/>
                </w:rPr>
                <m:t>+</m:t>
              </m:r>
              <m:r>
                <w:rPr>
                  <w:rFonts w:ascii="Cambria Math" w:hAnsi="Cambria Math"/>
                </w:rPr>
                <m:t>b</m:t>
              </m:r>
            </m:e>
          </m:d>
          <m:r>
            <m:rPr>
              <m:sty m:val="p"/>
            </m:rPr>
            <w:rPr>
              <w:rFonts w:ascii="Cambria Math" w:hAnsi="Cambria Math"/>
            </w:rPr>
            <m:t>,</m:t>
          </m:r>
        </m:oMath>
      </m:oMathPara>
    </w:p>
    <w:p w14:paraId="69589022" w14:textId="77777777" w:rsidR="003A44A5" w:rsidRDefault="00C90932">
      <w:pPr>
        <w:pStyle w:val="FirstParagraph"/>
      </w:pPr>
      <w:r>
        <w:t xml:space="preserve">with </w:t>
      </w:r>
      <m:oMath>
        <m:r>
          <w:rPr>
            <w:rFonts w:ascii="Cambria Math" w:hAnsi="Cambria Math"/>
          </w:rPr>
          <m:t>W</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I</m:t>
            </m:r>
          </m:e>
        </m:d>
      </m:oMath>
      <w:r>
        <w:t xml:space="preserve"> and </w:t>
      </w:r>
      <m:oMath>
        <m:r>
          <w:rPr>
            <w:rFonts w:ascii="Cambria Math" w:hAnsi="Cambria Math"/>
          </w:rPr>
          <m:t>b</m:t>
        </m:r>
        <m:r>
          <m:rPr>
            <m:sty m:val="p"/>
          </m:rPr>
          <w:rPr>
            <w:rFonts w:ascii="Cambria Math" w:hAnsi="Cambria Math"/>
          </w:rPr>
          <m:t>∼</m:t>
        </m:r>
        <m:r>
          <m:rPr>
            <m:nor/>
          </m:rPr>
          <m:t>Uniform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2π</m:t>
            </m:r>
          </m:e>
        </m:d>
      </m:oMath>
      <w:r>
        <w:t xml:space="preserve">. Here, </w:t>
      </w:r>
      <m:oMath>
        <m:r>
          <w:rPr>
            <w:rFonts w:ascii="Cambria Math" w:hAnsi="Cambria Math"/>
          </w:rPr>
          <m:t>D</m:t>
        </m:r>
      </m:oMath>
      <w:r>
        <w:t xml:space="preserve"> is the number of Fourier features, which balances computational efficiency and approximation accuracy.</w:t>
      </w:r>
    </w:p>
    <w:p w14:paraId="059E4677" w14:textId="77777777" w:rsidR="003A44A5" w:rsidRDefault="00C90932">
      <w:pPr>
        <w:pStyle w:val="Heading3"/>
      </w:pPr>
      <w:bookmarkStart w:id="381" w:name="differences-between-rcit-and-rcot"/>
      <w:bookmarkEnd w:id="378"/>
      <w:bookmarkEnd w:id="380"/>
      <w:r>
        <w:t>6.8.3 Differences Between RCIT and RCoT</w:t>
      </w:r>
    </w:p>
    <w:p w14:paraId="2401FC1A" w14:textId="77777777" w:rsidR="003A44A5" w:rsidRDefault="00C90932">
      <w:pPr>
        <w:pStyle w:val="FirstParagraph"/>
      </w:pPr>
      <w:r>
        <w:t>RCIT and RCoT differ in their test statistics, computational efficiency, and practical performance, which makes them suited for different scenarios in causal discovery. RCIT evaluates the Hilbert-Schmidt norm of the full partial cross-covariance operator, providing a general test for conditional independence but at a higher computational cost. RCoT simplifies the process by using the Frobenius norm of a finite-dimensional residualized cross-covariance matrix, significantly reducing complexity and improving scalability.</w:t>
      </w:r>
    </w:p>
    <w:p w14:paraId="7B31461C" w14:textId="77777777" w:rsidR="003A44A5" w:rsidRDefault="00C90932">
      <w:pPr>
        <w:pStyle w:val="BodyText"/>
      </w:pPr>
      <w:r>
        <w:t>These distinctions are particularly important for large-scale datasets, where RCoT’s computational efficiency makes it a practical choice for high-dimensional causal discovery tasks.</w:t>
      </w:r>
    </w:p>
    <w:p w14:paraId="2C5BAA1E" w14:textId="77777777" w:rsidR="003A44A5" w:rsidRDefault="00C90932">
      <w:pPr>
        <w:pStyle w:val="Heading4"/>
      </w:pPr>
      <w:bookmarkStart w:id="382" w:name="X3e69b52f9864b2be13c89826bf4aa3c8c11b14f"/>
      <w:r>
        <w:lastRenderedPageBreak/>
        <w:t>6.8.3.1 RCIT: Randomized Conditional Independence Test</w:t>
      </w:r>
    </w:p>
    <w:p w14:paraId="539A03CF" w14:textId="77777777" w:rsidR="003A44A5" w:rsidRDefault="00C90932">
      <w:pPr>
        <w:pStyle w:val="FirstParagraph"/>
      </w:pPr>
      <w:r>
        <w:t xml:space="preserve">RCIT tests full conditional independence by examining the squared Hilbert-Schmidt (HS) norm of the partial cross-covariance operator </w:t>
      </w:r>
      <m:oMath>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oMath>
      <w:r>
        <w:t>:</w:t>
      </w:r>
    </w:p>
    <w:p w14:paraId="5690FDE8"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nor/>
            </m:rPr>
            <m:t>tr</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X</m:t>
                  </m:r>
                  <m:r>
                    <m:rPr>
                      <m:sty m:val="p"/>
                    </m:rPr>
                    <w:rPr>
                      <w:rFonts w:ascii="Cambria Math" w:hAnsi="Cambria Math"/>
                    </w:rPr>
                    <m:t>⋅</m:t>
                  </m:r>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Y</m:t>
                  </m:r>
                  <m:r>
                    <m:rPr>
                      <m:sty m:val="p"/>
                    </m:rPr>
                    <w:rPr>
                      <w:rFonts w:ascii="Cambria Math" w:hAnsi="Cambria Math"/>
                    </w:rPr>
                    <m:t>⋅</m:t>
                  </m:r>
                  <m:r>
                    <w:rPr>
                      <w:rFonts w:ascii="Cambria Math" w:hAnsi="Cambria Math"/>
                    </w:rPr>
                    <m:t>Z</m:t>
                  </m:r>
                </m:sub>
              </m:sSub>
            </m:e>
          </m:d>
          <m:r>
            <m:rPr>
              <m:sty m:val="p"/>
            </m:rPr>
            <w:rPr>
              <w:rFonts w:ascii="Cambria Math" w:hAnsi="Cambria Math"/>
            </w:rPr>
            <m:t>,</m:t>
          </m:r>
        </m:oMath>
      </m:oMathPara>
    </w:p>
    <w:p w14:paraId="136981BA" w14:textId="77777777" w:rsidR="003A44A5" w:rsidRDefault="00C90932">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oMath>
      <w:r>
        <w:t xml:space="preserve"> is an empirical estimate of </w:t>
      </w:r>
      <m:oMath>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oMath>
      <w:r>
        <w:t>. The null and alternative hypotheses are:</w:t>
      </w:r>
    </w:p>
    <w:p w14:paraId="51A28B3F"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r>
            <m:rPr>
              <m:sty m:val="p"/>
            </m:rPr>
            <w:rPr>
              <w:rFonts w:ascii="Cambria Math" w:hAnsi="Cambria Math"/>
            </w:rPr>
            <m:t>&gt;</m:t>
          </m:r>
          <m:r>
            <w:rPr>
              <w:rFonts w:ascii="Cambria Math" w:hAnsi="Cambria Math"/>
            </w:rPr>
            <m:t>0</m:t>
          </m:r>
          <m:r>
            <m:rPr>
              <m:sty m:val="p"/>
            </m:rPr>
            <w:rPr>
              <w:rFonts w:ascii="Cambria Math" w:hAnsi="Cambria Math"/>
            </w:rPr>
            <m:t>.</m:t>
          </m:r>
        </m:oMath>
      </m:oMathPara>
    </w:p>
    <w:p w14:paraId="63C4BF16" w14:textId="77777777" w:rsidR="003A44A5" w:rsidRDefault="00C90932">
      <w:pPr>
        <w:pStyle w:val="FirstParagraph"/>
      </w:pPr>
      <w:r>
        <w:t xml:space="preserve">RCIT is a general test for conditional independence but becomes computationally demanding as the size of </w:t>
      </w:r>
      <m:oMath>
        <m:r>
          <w:rPr>
            <w:rFonts w:ascii="Cambria Math" w:hAnsi="Cambria Math"/>
          </w:rPr>
          <m:t>Z</m:t>
        </m:r>
      </m:oMath>
      <w:r>
        <w:t xml:space="preserve"> increases, due to the high-dimensional kernel operations required.</w:t>
      </w:r>
    </w:p>
    <w:p w14:paraId="0DE3889C" w14:textId="77777777" w:rsidR="003A44A5" w:rsidRDefault="00C90932">
      <w:pPr>
        <w:pStyle w:val="Heading4"/>
      </w:pPr>
      <w:bookmarkStart w:id="383" w:name="X4727ad2c7d0c60196ded6575909351317d32f6f"/>
      <w:bookmarkEnd w:id="382"/>
      <w:r>
        <w:t>6.8.3.2 RCoT: Randomized Conditional Correlation Test</w:t>
      </w:r>
    </w:p>
    <w:p w14:paraId="6CFC8570" w14:textId="77777777" w:rsidR="003A44A5" w:rsidRDefault="00C90932">
      <w:pPr>
        <w:pStyle w:val="FirstParagraph"/>
      </w:pPr>
      <w:r>
        <w:t>RCoT simplifies the testing process by using a finite-dimensional partial cross-covariance matrix, avoiding full HS norm calculations. Instead, it uses the Frobenius norm of the residualized cross-covariance matrix:</w:t>
      </w:r>
    </w:p>
    <w:p w14:paraId="2E97FF71" w14:textId="77777777" w:rsidR="003A44A5" w:rsidRDefault="00C90932">
      <w:pPr>
        <w:pStyle w:val="BodyText"/>
      </w:pPr>
      <m:oMathPara>
        <m:oMathParaPr>
          <m:jc m:val="center"/>
        </m:oMathParaPr>
        <m:oMath>
          <m:r>
            <w:rPr>
              <w:rFonts w:ascii="Cambria Math" w:hAnsi="Cambria Math"/>
            </w:rPr>
            <m:t>S</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F</m:t>
              </m:r>
            </m:sub>
            <m:sup>
              <m:r>
                <w:rPr>
                  <w:rFonts w:ascii="Cambria Math" w:hAnsi="Cambria Math"/>
                </w:rPr>
                <m:t>2</m:t>
              </m:r>
            </m:sup>
          </m:sSubSup>
          <m:r>
            <m:rPr>
              <m:sty m:val="p"/>
            </m:rPr>
            <w:rPr>
              <w:rFonts w:ascii="Cambria Math" w:hAnsi="Cambria Math"/>
            </w:rPr>
            <m:t>,</m:t>
          </m:r>
        </m:oMath>
      </m:oMathPara>
    </w:p>
    <w:p w14:paraId="182F5F28" w14:textId="77777777" w:rsidR="003A44A5" w:rsidRDefault="00C90932">
      <w:pPr>
        <w:pStyle w:val="FirstParagraph"/>
      </w:pPr>
      <w:r>
        <w:t xml:space="preserve">where </w:t>
      </w:r>
      <m:oMath>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oMath>
      <w:r>
        <w:t xml:space="preserve"> represents the residualized cross-covariance matrix. The hypotheses are:</w:t>
      </w:r>
    </w:p>
    <w:p w14:paraId="6C62317C"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F</m:t>
              </m:r>
            </m:sub>
            <m:sup>
              <m:r>
                <w:rPr>
                  <w:rFonts w:ascii="Cambria Math" w:hAnsi="Cambria Math"/>
                </w:rPr>
                <m:t>2</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F</m:t>
              </m:r>
            </m:sub>
            <m:sup>
              <m:r>
                <w:rPr>
                  <w:rFonts w:ascii="Cambria Math" w:hAnsi="Cambria Math"/>
                </w:rPr>
                <m:t>2</m:t>
              </m:r>
            </m:sup>
          </m:sSubSup>
          <m:r>
            <m:rPr>
              <m:sty m:val="p"/>
            </m:rPr>
            <w:rPr>
              <w:rFonts w:ascii="Cambria Math" w:hAnsi="Cambria Math"/>
            </w:rPr>
            <m:t>&gt;</m:t>
          </m:r>
          <m:r>
            <w:rPr>
              <w:rFonts w:ascii="Cambria Math" w:hAnsi="Cambria Math"/>
            </w:rPr>
            <m:t>0</m:t>
          </m:r>
          <m:r>
            <m:rPr>
              <m:sty m:val="p"/>
            </m:rPr>
            <w:rPr>
              <w:rFonts w:ascii="Cambria Math" w:hAnsi="Cambria Math"/>
            </w:rPr>
            <m:t>.</m:t>
          </m:r>
        </m:oMath>
      </m:oMathPara>
    </w:p>
    <w:p w14:paraId="0E11457B" w14:textId="0DDE9973" w:rsidR="005D02CC" w:rsidRDefault="00C90932">
      <w:pPr>
        <w:pStyle w:val="FirstParagraph"/>
        <w:rPr>
          <w:ins w:id="384" w:author="Karien Stronks" w:date="2025-03-17T07:57:00Z"/>
        </w:rPr>
      </w:pPr>
      <w:r>
        <w:t>RCoT is computationally efficient and well-suited for large conditioning sets (</w:t>
      </w:r>
      <m:oMath>
        <m:d>
          <m:dPr>
            <m:begChr m:val="|"/>
            <m:endChr m:val="|"/>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4</m:t>
        </m:r>
      </m:oMath>
      <w:r>
        <w:t>). Its simplicity enables robust calibration of the null distribution and improved scalability for high-dimensional data.</w:t>
      </w:r>
      <w:bookmarkEnd w:id="347"/>
      <w:bookmarkEnd w:id="376"/>
      <w:bookmarkEnd w:id="381"/>
      <w:bookmarkEnd w:id="383"/>
    </w:p>
    <w:p w14:paraId="2FB19304" w14:textId="77777777" w:rsidR="005D02CC" w:rsidRDefault="005D02CC">
      <w:pPr>
        <w:rPr>
          <w:ins w:id="385" w:author="Karien Stronks" w:date="2025-03-17T07:57:00Z"/>
        </w:rPr>
      </w:pPr>
      <w:ins w:id="386" w:author="Karien Stronks" w:date="2025-03-17T07:57:00Z">
        <w:r>
          <w:br w:type="page"/>
        </w:r>
      </w:ins>
    </w:p>
    <w:p w14:paraId="2488F5A3" w14:textId="5E854F2E" w:rsidR="005D02CC" w:rsidRDefault="005D02CC" w:rsidP="005D02CC">
      <w:pPr>
        <w:pStyle w:val="FirstParagraph"/>
        <w:rPr>
          <w:ins w:id="387" w:author="Karien Stronks" w:date="2025-03-17T07:57:00Z"/>
          <w:lang w:val="en-GB"/>
        </w:rPr>
      </w:pPr>
      <w:ins w:id="388" w:author="Karien Stronks" w:date="2025-03-17T07:57:00Z">
        <w:r>
          <w:rPr>
            <w:lang w:val="en-GB"/>
          </w:rPr>
          <w:lastRenderedPageBreak/>
          <w:t>Acknowledgements</w:t>
        </w:r>
      </w:ins>
    </w:p>
    <w:p w14:paraId="05C3BF1A" w14:textId="621D9924" w:rsidR="005D02CC" w:rsidRPr="005D02CC" w:rsidRDefault="005D02CC" w:rsidP="005D02CC">
      <w:pPr>
        <w:pStyle w:val="FirstParagraph"/>
        <w:rPr>
          <w:ins w:id="389" w:author="Karien Stronks" w:date="2025-03-17T07:57:00Z"/>
          <w:lang w:val="en-GB"/>
        </w:rPr>
      </w:pPr>
      <w:ins w:id="390" w:author="Karien Stronks" w:date="2025-03-17T07:57:00Z">
        <w:r w:rsidRPr="005D02CC">
          <w:rPr>
            <w:lang w:val="en-GB"/>
          </w:rPr>
          <w:t xml:space="preserve">The HELIUS study is conducted by the </w:t>
        </w:r>
        <w:r w:rsidRPr="005D02CC">
          <w:t>Amsterdam University Medical Centers, location AMC</w:t>
        </w:r>
        <w:r w:rsidRPr="005D02CC">
          <w:rPr>
            <w:lang w:val="en-GB"/>
          </w:rPr>
          <w:t xml:space="preserve"> and the Public Health Service of Amsterdam. Both organisations provided core support for HELIUS. The HELIUS study is also funded by the Dutch Heart Foundation, the Netherlands Organization for Health Research and Development (ZonMw), the European Union (FP-7), and the European Fund for the Integration of non-EU immigrants (EIF). We are most grateful to the participants of the HELIUS study and the management team, research nurses, interviewers, research assistants and other staff who have taken part in gathering the data of this study.</w:t>
        </w:r>
      </w:ins>
    </w:p>
    <w:p w14:paraId="25822BFF" w14:textId="77777777" w:rsidR="003A44A5" w:rsidRPr="005D02CC" w:rsidRDefault="003A44A5">
      <w:pPr>
        <w:pStyle w:val="FirstParagraph"/>
        <w:rPr>
          <w:lang w:val="en-GB"/>
          <w:rPrChange w:id="391" w:author="Karien Stronks" w:date="2025-03-17T07:57:00Z">
            <w:rPr/>
          </w:rPrChange>
        </w:rPr>
      </w:pPr>
    </w:p>
    <w:sectPr w:rsidR="003A44A5" w:rsidRPr="005D02CC" w:rsidSect="004F189C">
      <w:pgSz w:w="12240" w:h="15840"/>
      <w:pgMar w:top="1440" w:right="1440" w:bottom="1287"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Karien Stronks" w:date="2025-03-17T08:09:00Z" w:initials="KS">
    <w:p w14:paraId="5910FAEB" w14:textId="77777777" w:rsidR="00517D34" w:rsidRDefault="00482F7D" w:rsidP="00517D34">
      <w:pPr>
        <w:pStyle w:val="CommentText"/>
      </w:pPr>
      <w:r>
        <w:rPr>
          <w:rStyle w:val="CommentReference"/>
        </w:rPr>
        <w:annotationRef/>
      </w:r>
      <w:r w:rsidR="00517D34">
        <w:t>I would suggest to add information on the underlying data, given the empirical focus of the paper. You could also think of mentioning HELIUS in the title: … population: the HELIUS study</w:t>
      </w:r>
    </w:p>
  </w:comment>
  <w:comment w:id="10" w:author="Karien Stronks" w:date="2025-03-17T08:08:00Z" w:initials="KS">
    <w:p w14:paraId="0C8C9874" w14:textId="63C9585B" w:rsidR="00482F7D" w:rsidRDefault="00482F7D" w:rsidP="00482F7D">
      <w:pPr>
        <w:pStyle w:val="CommentText"/>
      </w:pPr>
      <w:r>
        <w:rPr>
          <w:rStyle w:val="CommentReference"/>
        </w:rPr>
        <w:annotationRef/>
      </w:r>
      <w:r>
        <w:t>This suggests the use of longitudinal data, but it is all cross sectional, right?</w:t>
      </w:r>
    </w:p>
  </w:comment>
  <w:comment w:id="72" w:author="Nicolaou, M. (Mary)" w:date="2025-04-24T09:41:00Z" w:initials="NM(">
    <w:p w14:paraId="4D776E4C" w14:textId="6BCE7B5A" w:rsidR="00017B55" w:rsidRDefault="00214C71">
      <w:pPr>
        <w:pStyle w:val="CommentText"/>
      </w:pPr>
      <w:r>
        <w:rPr>
          <w:rStyle w:val="CommentReference"/>
        </w:rPr>
        <w:annotationRef/>
      </w:r>
      <w:r>
        <w:t>Our review of social determinants and mental health is about to come online so it would be good to add this reference</w:t>
      </w:r>
      <w:r w:rsidR="00017B55">
        <w:t>.</w:t>
      </w:r>
      <w:r w:rsidR="00A30743">
        <w:t xml:space="preserve"> </w:t>
      </w:r>
      <w:r w:rsidR="00052E5D">
        <w:t>The title and authors are</w:t>
      </w:r>
    </w:p>
    <w:p w14:paraId="631E6BDD" w14:textId="77777777" w:rsidR="00F973C0" w:rsidRDefault="00F973C0">
      <w:pPr>
        <w:pStyle w:val="CommentText"/>
      </w:pPr>
    </w:p>
    <w:p w14:paraId="5038765B" w14:textId="77777777" w:rsidR="00A30743" w:rsidRDefault="00A30743" w:rsidP="00A30743">
      <w:pPr>
        <w:pStyle w:val="CommentText"/>
      </w:pPr>
      <w:r>
        <w:t>Preventing depression in high-income countries – a systematic review of studies evaluating change in social determinants</w:t>
      </w:r>
    </w:p>
    <w:p w14:paraId="1FA20B7E" w14:textId="53450CF0" w:rsidR="00F973C0" w:rsidRPr="00A30743" w:rsidRDefault="00A30743" w:rsidP="00A30743">
      <w:pPr>
        <w:pStyle w:val="CommentText"/>
        <w:rPr>
          <w:lang w:val="nl-NL"/>
        </w:rPr>
      </w:pPr>
      <w:r w:rsidRPr="00A30743">
        <w:rPr>
          <w:lang w:val="nl-NL"/>
        </w:rPr>
        <w:t>Mary Nicolaou</w:t>
      </w:r>
      <w:r>
        <w:rPr>
          <w:lang w:val="nl-NL"/>
        </w:rPr>
        <w:t>,</w:t>
      </w:r>
      <w:r w:rsidRPr="00A30743">
        <w:rPr>
          <w:lang w:val="nl-NL"/>
        </w:rPr>
        <w:t xml:space="preserve"> Laura S. Shields-Zeeman</w:t>
      </w:r>
      <w:r>
        <w:rPr>
          <w:lang w:val="nl-NL"/>
        </w:rPr>
        <w:t>,</w:t>
      </w:r>
      <w:r w:rsidRPr="00A30743">
        <w:rPr>
          <w:lang w:val="nl-NL"/>
        </w:rPr>
        <w:t>, Junus M. van der Wal</w:t>
      </w:r>
      <w:r>
        <w:rPr>
          <w:lang w:val="nl-NL"/>
        </w:rPr>
        <w:t>,</w:t>
      </w:r>
      <w:r w:rsidRPr="00A30743">
        <w:rPr>
          <w:lang w:val="nl-NL"/>
        </w:rPr>
        <w:t xml:space="preserve"> Karien Stronks,</w:t>
      </w:r>
    </w:p>
  </w:comment>
  <w:comment w:id="88" w:author="Nicolaou, M. (Mary)" w:date="2025-04-24T09:36:00Z" w:initials="NM(">
    <w:p w14:paraId="617AFA20" w14:textId="5EC39FAE" w:rsidR="00214C71" w:rsidRDefault="00214C71">
      <w:pPr>
        <w:pStyle w:val="CommentText"/>
      </w:pPr>
      <w:r>
        <w:rPr>
          <w:rStyle w:val="CommentReference"/>
        </w:rPr>
        <w:annotationRef/>
      </w:r>
      <w:r w:rsidRPr="00214C71">
        <w:t>Elsenburg LK, Nicolaou M, Galenkamp H, Lakerveld J, Stronks K. The clustering of disadvantage in different life dimensions across ethnic groups: A network analysis of indicators of precariousness in the HELIUS study. Soc Sci Med. 2025 Mar 17;375:117970. doi: 10.1016/j.socscimed.2025.117970. Epub ahead of print. PMID: 40262260.</w:t>
      </w:r>
    </w:p>
  </w:comment>
  <w:comment w:id="99" w:author="Karien Stronks" w:date="2025-03-17T08:09:00Z" w:initials="KS">
    <w:p w14:paraId="1CC301F1" w14:textId="77777777" w:rsidR="00D5441D" w:rsidRDefault="00D5441D" w:rsidP="00D5441D">
      <w:pPr>
        <w:pStyle w:val="CommentText"/>
      </w:pPr>
      <w:r>
        <w:rPr>
          <w:rStyle w:val="CommentReference"/>
        </w:rPr>
        <w:annotationRef/>
      </w:r>
      <w:r>
        <w:t>See previous comment</w:t>
      </w:r>
    </w:p>
  </w:comment>
  <w:comment w:id="105" w:author="Karien Stronks" w:date="2025-03-17T08:01:00Z" w:initials="KS">
    <w:p w14:paraId="75ABFA05" w14:textId="5346E6DF" w:rsidR="009524EA" w:rsidRDefault="009524EA" w:rsidP="009524EA">
      <w:pPr>
        <w:pStyle w:val="CommentText"/>
      </w:pPr>
      <w:r>
        <w:rPr>
          <w:rStyle w:val="CommentReference"/>
        </w:rPr>
        <w:annotationRef/>
      </w:r>
      <w:hyperlink r:id="rId1" w:history="1">
        <w:r w:rsidRPr="00701FD7">
          <w:rPr>
            <w:rStyle w:val="Hyperlink"/>
          </w:rPr>
          <w:t>Measurement invariance testing of the PHQ-9 in a multi-ethnic population in Europe: the HELIUS study | BMC Psychiatry | Full Text (biomedcentral.com)</w:t>
        </w:r>
      </w:hyperlink>
    </w:p>
    <w:p w14:paraId="5D602D18" w14:textId="77777777" w:rsidR="009524EA" w:rsidRDefault="009524EA" w:rsidP="009524EA">
      <w:pPr>
        <w:pStyle w:val="CommentText"/>
      </w:pPr>
    </w:p>
  </w:comment>
  <w:comment w:id="110" w:author="Karien Stronks" w:date="2025-03-17T08:11:00Z" w:initials="KS">
    <w:p w14:paraId="64A620A1" w14:textId="74FFE9BA" w:rsidR="00D5441D" w:rsidRDefault="00D5441D" w:rsidP="00D5441D">
      <w:pPr>
        <w:pStyle w:val="CommentText"/>
      </w:pPr>
      <w:r>
        <w:rPr>
          <w:rStyle w:val="CommentReference"/>
        </w:rPr>
        <w:annotationRef/>
      </w:r>
      <w:r>
        <w:t xml:space="preserve">Kyuri, in ‘our world’, this information on how the data have been collected is imperative, as it helps the reader assessing the quality of the data. How about ‘your world’? </w:t>
      </w:r>
    </w:p>
  </w:comment>
  <w:comment w:id="111" w:author="Leonie K. Elsenburg" w:date="2025-03-31T15:41:00Z" w:initials="LE">
    <w:p w14:paraId="510A6BE9" w14:textId="77777777" w:rsidR="004B1CB0" w:rsidRDefault="004B1CB0" w:rsidP="004B1CB0">
      <w:pPr>
        <w:pStyle w:val="CommentText"/>
      </w:pPr>
      <w:r>
        <w:rPr>
          <w:rStyle w:val="CommentReference"/>
        </w:rPr>
        <w:annotationRef/>
      </w:r>
      <w:r>
        <w:rPr>
          <w:lang w:val="da-DK"/>
        </w:rPr>
        <w:t>@Kyuri, this text is from my paper, so if you want to include it, you should adjust it slightly (and check whether you excluded the n=50) - let me know if you want help with that</w:t>
      </w:r>
    </w:p>
  </w:comment>
  <w:comment w:id="116" w:author="Karien Stronks" w:date="2025-03-17T08:04:00Z" w:initials="KS">
    <w:p w14:paraId="22CD263C" w14:textId="67FD874D" w:rsidR="009524EA" w:rsidRDefault="009524EA" w:rsidP="009524EA">
      <w:pPr>
        <w:pStyle w:val="CommentText"/>
      </w:pPr>
      <w:r>
        <w:rPr>
          <w:rStyle w:val="CommentReference"/>
        </w:rPr>
        <w:annotationRef/>
      </w:r>
      <w:r>
        <w:t>Kyuri, this information is to be added</w:t>
      </w:r>
    </w:p>
  </w:comment>
  <w:comment w:id="130" w:author="Nicolaou, M. (Mary)" w:date="2025-04-24T10:27:00Z" w:initials="NM(">
    <w:p w14:paraId="520AEE9E" w14:textId="24C86248" w:rsidR="00C42BAA" w:rsidRDefault="00C42BAA">
      <w:pPr>
        <w:pStyle w:val="CommentText"/>
      </w:pPr>
      <w:r>
        <w:rPr>
          <w:rStyle w:val="CommentReference"/>
        </w:rPr>
        <w:annotationRef/>
      </w:r>
      <w:r>
        <w:t>Is it necessary to include te specification of variables in the discussion?</w:t>
      </w:r>
    </w:p>
  </w:comment>
  <w:comment w:id="179" w:author="Nicolaou, M. (Mary)" w:date="2025-04-24T10:39:00Z" w:initials="NM(">
    <w:p w14:paraId="2C1D7E5A" w14:textId="77777777" w:rsidR="004365DE" w:rsidRDefault="004365DE">
      <w:pPr>
        <w:pStyle w:val="CommentText"/>
      </w:pPr>
      <w:r>
        <w:rPr>
          <w:rStyle w:val="CommentReference"/>
        </w:rPr>
        <w:annotationRef/>
      </w:r>
      <w:r>
        <w:t>Add reference to our review</w:t>
      </w:r>
    </w:p>
    <w:p w14:paraId="18E60C30" w14:textId="77777777" w:rsidR="0026161F" w:rsidRDefault="0026161F">
      <w:pPr>
        <w:pStyle w:val="CommentText"/>
      </w:pPr>
      <w:r>
        <w:t>In that review we found:</w:t>
      </w:r>
    </w:p>
    <w:p w14:paraId="51046A50" w14:textId="627AAF1C" w:rsidR="0026161F" w:rsidRDefault="0026161F">
      <w:pPr>
        <w:pStyle w:val="CommentText"/>
      </w:pPr>
      <w:bookmarkStart w:id="181" w:name="_Hlk196384788"/>
      <w:r w:rsidRPr="0026161F">
        <w:rPr>
          <w:rFonts w:ascii="Calibri" w:eastAsia="Times New Roman" w:hAnsi="Calibri" w:cs="Times New Roman"/>
          <w:sz w:val="24"/>
          <w:szCs w:val="24"/>
        </w:rPr>
        <w:t xml:space="preserve">evidence that strategies that promote paid employment and parental leave policies can reduce risk of depression </w:t>
      </w:r>
      <w:bookmarkEnd w:id="181"/>
      <w:r w:rsidRPr="0026161F">
        <w:rPr>
          <w:rFonts w:ascii="Calibri" w:eastAsia="Times New Roman" w:hAnsi="Calibri" w:cs="Times New Roman"/>
          <w:sz w:val="24"/>
          <w:szCs w:val="24"/>
        </w:rPr>
        <w:t xml:space="preserve">whereas reduced entitlements to social welfare (particularly when accompanied by obligations to enter employment), loss of income, instability of housing and collective insecurity </w:t>
      </w:r>
      <w:r w:rsidR="0069712C">
        <w:rPr>
          <w:rFonts w:ascii="Calibri" w:eastAsia="Times New Roman" w:hAnsi="Calibri" w:cs="Times New Roman"/>
          <w:sz w:val="24"/>
          <w:szCs w:val="24"/>
        </w:rPr>
        <w:t xml:space="preserve">(e.g. global financial crisis) </w:t>
      </w:r>
      <w:r w:rsidRPr="0026161F">
        <w:rPr>
          <w:rFonts w:ascii="Calibri" w:eastAsia="Times New Roman" w:hAnsi="Calibri" w:cs="Times New Roman"/>
          <w:sz w:val="24"/>
          <w:szCs w:val="24"/>
        </w:rPr>
        <w:t>increase depression risk</w:t>
      </w:r>
    </w:p>
  </w:comment>
  <w:comment w:id="236" w:author="Nicolaou, M. (Mary)" w:date="2025-04-24T10:54:00Z" w:initials="NM(">
    <w:p w14:paraId="617C551D" w14:textId="797180DE" w:rsidR="0025644B" w:rsidRPr="00AA0CE6" w:rsidRDefault="0025644B">
      <w:pPr>
        <w:pStyle w:val="CommentText"/>
      </w:pPr>
      <w:r>
        <w:rPr>
          <w:rStyle w:val="CommentReference"/>
        </w:rPr>
        <w:annotationRef/>
      </w:r>
      <w:r w:rsidR="00AA0CE6">
        <w:t>should we leave this in?</w:t>
      </w:r>
    </w:p>
  </w:comment>
  <w:comment w:id="287" w:author="Leonie K. Elsenburg" w:date="2025-04-01T18:36:00Z" w:initials="LE">
    <w:p w14:paraId="26508AB9" w14:textId="77777777" w:rsidR="003026D7" w:rsidRDefault="003026D7" w:rsidP="003026D7">
      <w:pPr>
        <w:pStyle w:val="CommentText"/>
      </w:pPr>
      <w:r>
        <w:rPr>
          <w:rStyle w:val="CommentReference"/>
        </w:rPr>
        <w:annotationRef/>
      </w:r>
      <w:r>
        <w:rPr>
          <w:lang w:val="da-DK"/>
        </w:rPr>
        <w:t>@Kyuri: is this the correct interpretation of the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910FAEB" w15:done="0"/>
  <w15:commentEx w15:paraId="0C8C9874" w15:done="0"/>
  <w15:commentEx w15:paraId="1FA20B7E" w15:done="0"/>
  <w15:commentEx w15:paraId="617AFA20" w15:done="0"/>
  <w15:commentEx w15:paraId="1CC301F1" w15:done="0"/>
  <w15:commentEx w15:paraId="5D602D18" w15:done="0"/>
  <w15:commentEx w15:paraId="64A620A1" w15:done="0"/>
  <w15:commentEx w15:paraId="510A6BE9" w15:paraIdParent="64A620A1" w15:done="0"/>
  <w15:commentEx w15:paraId="22CD263C" w15:done="0"/>
  <w15:commentEx w15:paraId="520AEE9E" w15:done="0"/>
  <w15:commentEx w15:paraId="51046A50" w15:done="0"/>
  <w15:commentEx w15:paraId="617C551D" w15:done="0"/>
  <w15:commentEx w15:paraId="26508A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67F1AEA" w16cex:dateUtc="2025-03-17T07:09:00Z"/>
  <w16cex:commentExtensible w16cex:durableId="7B7AE8E6" w16cex:dateUtc="2025-03-17T07:08:00Z"/>
  <w16cex:commentExtensible w16cex:durableId="70394DF7" w16cex:dateUtc="2025-04-24T07:41:00Z"/>
  <w16cex:commentExtensible w16cex:durableId="60EC466E" w16cex:dateUtc="2025-04-24T07:36:00Z"/>
  <w16cex:commentExtensible w16cex:durableId="185D96BE" w16cex:dateUtc="2025-03-17T07:09:00Z"/>
  <w16cex:commentExtensible w16cex:durableId="7884D198" w16cex:dateUtc="2025-03-17T07:01:00Z"/>
  <w16cex:commentExtensible w16cex:durableId="4CFD9622" w16cex:dateUtc="2025-03-17T07:11:00Z"/>
  <w16cex:commentExtensible w16cex:durableId="3EE1AC0E" w16cex:dateUtc="2025-03-31T13:41:00Z"/>
  <w16cex:commentExtensible w16cex:durableId="1335BC02" w16cex:dateUtc="2025-03-17T07:04:00Z"/>
  <w16cex:commentExtensible w16cex:durableId="32109B1C" w16cex:dateUtc="2025-04-24T08:27:00Z"/>
  <w16cex:commentExtensible w16cex:durableId="173632B4" w16cex:dateUtc="2025-04-24T08:39:00Z"/>
  <w16cex:commentExtensible w16cex:durableId="4ACB7032" w16cex:dateUtc="2025-04-24T08:54:00Z"/>
  <w16cex:commentExtensible w16cex:durableId="513301D2" w16cex:dateUtc="2025-04-01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910FAEB" w16cid:durableId="567F1AEA"/>
  <w16cid:commentId w16cid:paraId="0C8C9874" w16cid:durableId="7B7AE8E6"/>
  <w16cid:commentId w16cid:paraId="1FA20B7E" w16cid:durableId="70394DF7"/>
  <w16cid:commentId w16cid:paraId="617AFA20" w16cid:durableId="60EC466E"/>
  <w16cid:commentId w16cid:paraId="1CC301F1" w16cid:durableId="185D96BE"/>
  <w16cid:commentId w16cid:paraId="5D602D18" w16cid:durableId="7884D198"/>
  <w16cid:commentId w16cid:paraId="64A620A1" w16cid:durableId="4CFD9622"/>
  <w16cid:commentId w16cid:paraId="510A6BE9" w16cid:durableId="3EE1AC0E"/>
  <w16cid:commentId w16cid:paraId="22CD263C" w16cid:durableId="1335BC02"/>
  <w16cid:commentId w16cid:paraId="520AEE9E" w16cid:durableId="32109B1C"/>
  <w16cid:commentId w16cid:paraId="51046A50" w16cid:durableId="173632B4"/>
  <w16cid:commentId w16cid:paraId="617C551D" w16cid:durableId="4ACB7032"/>
  <w16cid:commentId w16cid:paraId="26508AB9" w16cid:durableId="513301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7A60E5" w14:textId="77777777" w:rsidR="00E554A5" w:rsidRDefault="00E554A5">
      <w:pPr>
        <w:spacing w:after="0"/>
      </w:pPr>
      <w:r>
        <w:separator/>
      </w:r>
    </w:p>
  </w:endnote>
  <w:endnote w:type="continuationSeparator" w:id="0">
    <w:p w14:paraId="5F23EAA2" w14:textId="77777777" w:rsidR="00E554A5" w:rsidRDefault="00E554A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6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589DC" w14:textId="77777777" w:rsidR="00E554A5" w:rsidRDefault="00E554A5">
      <w:pPr>
        <w:spacing w:after="0"/>
      </w:pPr>
      <w:r>
        <w:separator/>
      </w:r>
    </w:p>
  </w:footnote>
  <w:footnote w:type="continuationSeparator" w:id="0">
    <w:p w14:paraId="07CA0A03" w14:textId="77777777" w:rsidR="00E554A5" w:rsidRDefault="00E554A5">
      <w:pPr>
        <w:spacing w:after="0"/>
      </w:pPr>
      <w:r>
        <w:continuationSeparator/>
      </w:r>
    </w:p>
  </w:footnote>
  <w:footnote w:id="1">
    <w:p w14:paraId="1D3A9571" w14:textId="64BE1ECE" w:rsidR="003A44A5" w:rsidRDefault="00C90932">
      <w:pPr>
        <w:pStyle w:val="FootnoteText"/>
      </w:pPr>
      <w:r>
        <w:rPr>
          <w:rStyle w:val="FootnoteReference"/>
        </w:rPr>
        <w:footnoteRef/>
      </w:r>
      <w:r>
        <w:t xml:space="preserve"> To reduce spurious edges in the symptom network, we fixed the skeleton of symptom interactions using a common structure derived from PC, FCI, and CCI algorithms with an alpha level of 0.001. This approach maintained sparsity in symptom interactions while allowing the free estimation of causal directions between symptoms and precari</w:t>
      </w:r>
      <w:r w:rsidR="00D4681C">
        <w:t>ousness</w:t>
      </w:r>
      <w:r>
        <w:t xml:space="preserve"> factors, balancing computational efficiency with meaningful results.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600E552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2A8254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AEA0BE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2A0EC362"/>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197CEA14"/>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331AC314"/>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6" w15:restartNumberingAfterBreak="0">
    <w:nsid w:val="00A99415"/>
    <w:multiLevelType w:val="multilevel"/>
    <w:tmpl w:val="26D05336"/>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 w16cid:durableId="1110508211">
    <w:abstractNumId w:val="0"/>
  </w:num>
  <w:num w:numId="2" w16cid:durableId="639649727">
    <w:abstractNumId w:val="1"/>
  </w:num>
  <w:num w:numId="3" w16cid:durableId="1245452959">
    <w:abstractNumId w:val="1"/>
  </w:num>
  <w:num w:numId="4" w16cid:durableId="1806119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8642890">
    <w:abstractNumId w:val="1"/>
  </w:num>
  <w:num w:numId="6" w16cid:durableId="84313424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16cid:durableId="1330327238">
    <w:abstractNumId w:val="1"/>
  </w:num>
  <w:num w:numId="8" w16cid:durableId="21597078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02504230">
    <w:abstractNumId w:val="1"/>
  </w:num>
  <w:num w:numId="10" w16cid:durableId="51684402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 w16cid:durableId="27226304">
    <w:abstractNumId w:val="1"/>
  </w:num>
  <w:num w:numId="12" w16cid:durableId="1906136024">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16cid:durableId="309990622">
    <w:abstractNumId w:val="1"/>
  </w:num>
  <w:num w:numId="14" w16cid:durableId="1736660896">
    <w:abstractNumId w:val="1"/>
  </w:num>
  <w:num w:numId="15" w16cid:durableId="1959527814">
    <w:abstractNumId w:val="1"/>
  </w:num>
  <w:num w:numId="16" w16cid:durableId="520700196">
    <w:abstractNumId w:val="1"/>
  </w:num>
  <w:num w:numId="17" w16cid:durableId="2106807677">
    <w:abstractNumId w:val="1"/>
  </w:num>
  <w:num w:numId="18" w16cid:durableId="1798646700">
    <w:abstractNumId w:val="1"/>
  </w:num>
  <w:num w:numId="19" w16cid:durableId="846214818">
    <w:abstractNumId w:val="1"/>
  </w:num>
  <w:num w:numId="20" w16cid:durableId="1440492368">
    <w:abstractNumId w:val="1"/>
  </w:num>
  <w:num w:numId="21" w16cid:durableId="1093626764">
    <w:abstractNumId w:val="1"/>
  </w:num>
  <w:num w:numId="22" w16cid:durableId="681250418">
    <w:abstractNumId w:val="1"/>
  </w:num>
  <w:num w:numId="23" w16cid:durableId="1181357124">
    <w:abstractNumId w:val="1"/>
  </w:num>
  <w:num w:numId="24" w16cid:durableId="213872018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rien Stronks">
    <w15:presenceInfo w15:providerId="Windows Live" w15:userId="f493397e759a75c4"/>
  </w15:person>
  <w15:person w15:author="Nicolaou, M. (Mary)">
    <w15:presenceInfo w15:providerId="AD" w15:userId="S::m.nicolaou@amsterdamumc.nl::0e7f67df-cbde-4856-989a-97b9af7890dd"/>
  </w15:person>
  <w15:person w15:author="Leonie K. Elsenburg">
    <w15:presenceInfo w15:providerId="AD" w15:userId="S::bfh951@ku.dk::15d47a45-00dc-4d54-868c-f259a8b62b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4A5"/>
    <w:rsid w:val="00017B55"/>
    <w:rsid w:val="00021991"/>
    <w:rsid w:val="00032046"/>
    <w:rsid w:val="00046BB0"/>
    <w:rsid w:val="00052E5D"/>
    <w:rsid w:val="0008398E"/>
    <w:rsid w:val="000E458B"/>
    <w:rsid w:val="001045E2"/>
    <w:rsid w:val="00121553"/>
    <w:rsid w:val="001232B9"/>
    <w:rsid w:val="00125998"/>
    <w:rsid w:val="00133472"/>
    <w:rsid w:val="00152A5A"/>
    <w:rsid w:val="001C2C2F"/>
    <w:rsid w:val="001D139A"/>
    <w:rsid w:val="001E3365"/>
    <w:rsid w:val="00204911"/>
    <w:rsid w:val="00204923"/>
    <w:rsid w:val="002130A3"/>
    <w:rsid w:val="00214C71"/>
    <w:rsid w:val="00225444"/>
    <w:rsid w:val="0025644B"/>
    <w:rsid w:val="0026161F"/>
    <w:rsid w:val="00265916"/>
    <w:rsid w:val="00275D33"/>
    <w:rsid w:val="002774CA"/>
    <w:rsid w:val="002878EB"/>
    <w:rsid w:val="002C4E06"/>
    <w:rsid w:val="002D5AD0"/>
    <w:rsid w:val="003026D7"/>
    <w:rsid w:val="00310937"/>
    <w:rsid w:val="0037098F"/>
    <w:rsid w:val="00386B89"/>
    <w:rsid w:val="00397C03"/>
    <w:rsid w:val="003A44A5"/>
    <w:rsid w:val="003A6CC3"/>
    <w:rsid w:val="003B3396"/>
    <w:rsid w:val="003E7025"/>
    <w:rsid w:val="004335A4"/>
    <w:rsid w:val="0043479F"/>
    <w:rsid w:val="004365DE"/>
    <w:rsid w:val="00482F7D"/>
    <w:rsid w:val="004A1201"/>
    <w:rsid w:val="004B1CB0"/>
    <w:rsid w:val="004B5C1A"/>
    <w:rsid w:val="004F189C"/>
    <w:rsid w:val="004F79E8"/>
    <w:rsid w:val="00504BBE"/>
    <w:rsid w:val="005147B8"/>
    <w:rsid w:val="00517D34"/>
    <w:rsid w:val="0053501D"/>
    <w:rsid w:val="005645B5"/>
    <w:rsid w:val="00570F99"/>
    <w:rsid w:val="005722BF"/>
    <w:rsid w:val="005749EB"/>
    <w:rsid w:val="00580CDE"/>
    <w:rsid w:val="005965BD"/>
    <w:rsid w:val="005B3430"/>
    <w:rsid w:val="005C6209"/>
    <w:rsid w:val="005D02CC"/>
    <w:rsid w:val="005D5AD8"/>
    <w:rsid w:val="005E0840"/>
    <w:rsid w:val="005E2BCD"/>
    <w:rsid w:val="005F3984"/>
    <w:rsid w:val="00601585"/>
    <w:rsid w:val="0062320F"/>
    <w:rsid w:val="00637392"/>
    <w:rsid w:val="0064048A"/>
    <w:rsid w:val="006764E2"/>
    <w:rsid w:val="0069712C"/>
    <w:rsid w:val="006C3575"/>
    <w:rsid w:val="00723018"/>
    <w:rsid w:val="007242B6"/>
    <w:rsid w:val="0072480B"/>
    <w:rsid w:val="0073206F"/>
    <w:rsid w:val="0073243E"/>
    <w:rsid w:val="00750A41"/>
    <w:rsid w:val="00780B83"/>
    <w:rsid w:val="00785EE8"/>
    <w:rsid w:val="007C76D3"/>
    <w:rsid w:val="007E37BB"/>
    <w:rsid w:val="00816C55"/>
    <w:rsid w:val="00882C1E"/>
    <w:rsid w:val="008A4E0D"/>
    <w:rsid w:val="00900A11"/>
    <w:rsid w:val="009142CC"/>
    <w:rsid w:val="00920BED"/>
    <w:rsid w:val="00922721"/>
    <w:rsid w:val="0092523E"/>
    <w:rsid w:val="009524EA"/>
    <w:rsid w:val="009871D5"/>
    <w:rsid w:val="009920DF"/>
    <w:rsid w:val="009A064D"/>
    <w:rsid w:val="009C0B32"/>
    <w:rsid w:val="009C0EA7"/>
    <w:rsid w:val="009D684B"/>
    <w:rsid w:val="009F7A8A"/>
    <w:rsid w:val="00A13063"/>
    <w:rsid w:val="00A17E95"/>
    <w:rsid w:val="00A2017D"/>
    <w:rsid w:val="00A30743"/>
    <w:rsid w:val="00A41522"/>
    <w:rsid w:val="00A55B16"/>
    <w:rsid w:val="00A66A4D"/>
    <w:rsid w:val="00A7269E"/>
    <w:rsid w:val="00A80CC4"/>
    <w:rsid w:val="00A91C5A"/>
    <w:rsid w:val="00AA0CE6"/>
    <w:rsid w:val="00AC08D6"/>
    <w:rsid w:val="00AD0C5B"/>
    <w:rsid w:val="00AE1128"/>
    <w:rsid w:val="00B039A6"/>
    <w:rsid w:val="00B07FB2"/>
    <w:rsid w:val="00B10230"/>
    <w:rsid w:val="00B11627"/>
    <w:rsid w:val="00B2752A"/>
    <w:rsid w:val="00B61542"/>
    <w:rsid w:val="00B63DDE"/>
    <w:rsid w:val="00B7172C"/>
    <w:rsid w:val="00B724F8"/>
    <w:rsid w:val="00BC4123"/>
    <w:rsid w:val="00BD3E0F"/>
    <w:rsid w:val="00BE0D09"/>
    <w:rsid w:val="00BE311B"/>
    <w:rsid w:val="00BE7C05"/>
    <w:rsid w:val="00BF528A"/>
    <w:rsid w:val="00C03E95"/>
    <w:rsid w:val="00C36576"/>
    <w:rsid w:val="00C42BAA"/>
    <w:rsid w:val="00C454E3"/>
    <w:rsid w:val="00C85D8D"/>
    <w:rsid w:val="00C86EA3"/>
    <w:rsid w:val="00C90932"/>
    <w:rsid w:val="00C97128"/>
    <w:rsid w:val="00CA688D"/>
    <w:rsid w:val="00CC2904"/>
    <w:rsid w:val="00CD498A"/>
    <w:rsid w:val="00D413EB"/>
    <w:rsid w:val="00D4681C"/>
    <w:rsid w:val="00D5441D"/>
    <w:rsid w:val="00D61FCF"/>
    <w:rsid w:val="00D64AE3"/>
    <w:rsid w:val="00D84105"/>
    <w:rsid w:val="00D96AAF"/>
    <w:rsid w:val="00DB5B3E"/>
    <w:rsid w:val="00DD47B7"/>
    <w:rsid w:val="00DE02D0"/>
    <w:rsid w:val="00DF76C9"/>
    <w:rsid w:val="00E15E48"/>
    <w:rsid w:val="00E554A5"/>
    <w:rsid w:val="00E713CE"/>
    <w:rsid w:val="00E8657C"/>
    <w:rsid w:val="00E9204F"/>
    <w:rsid w:val="00EA3219"/>
    <w:rsid w:val="00ED0DCF"/>
    <w:rsid w:val="00EE530E"/>
    <w:rsid w:val="00F07D91"/>
    <w:rsid w:val="00F10212"/>
    <w:rsid w:val="00F1103C"/>
    <w:rsid w:val="00F14DE3"/>
    <w:rsid w:val="00F3496D"/>
    <w:rsid w:val="00F61B19"/>
    <w:rsid w:val="00F6236A"/>
    <w:rsid w:val="00F973C0"/>
    <w:rsid w:val="00FA7378"/>
    <w:rsid w:val="00FB1D04"/>
    <w:rsid w:val="00FB6F84"/>
    <w:rsid w:val="00FD0219"/>
    <w:rsid w:val="00FD11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D18BF7"/>
  <w15:docId w15:val="{663FEFB7-D0D8-624D-90C3-357973CE0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Revision">
    <w:name w:val="Revision"/>
    <w:hidden/>
    <w:rsid w:val="00386B89"/>
    <w:pPr>
      <w:spacing w:after="0"/>
    </w:pPr>
  </w:style>
  <w:style w:type="character" w:styleId="CommentReference">
    <w:name w:val="annotation reference"/>
    <w:basedOn w:val="DefaultParagraphFont"/>
    <w:rsid w:val="00386B89"/>
    <w:rPr>
      <w:sz w:val="16"/>
      <w:szCs w:val="16"/>
    </w:rPr>
  </w:style>
  <w:style w:type="paragraph" w:styleId="CommentText">
    <w:name w:val="annotation text"/>
    <w:basedOn w:val="Normal"/>
    <w:link w:val="CommentTextChar"/>
    <w:rsid w:val="00386B89"/>
    <w:rPr>
      <w:sz w:val="20"/>
      <w:szCs w:val="20"/>
    </w:rPr>
  </w:style>
  <w:style w:type="character" w:customStyle="1" w:styleId="CommentTextChar">
    <w:name w:val="Comment Text Char"/>
    <w:basedOn w:val="DefaultParagraphFont"/>
    <w:link w:val="CommentText"/>
    <w:rsid w:val="00386B89"/>
    <w:rPr>
      <w:sz w:val="20"/>
      <w:szCs w:val="20"/>
    </w:rPr>
  </w:style>
  <w:style w:type="paragraph" w:styleId="CommentSubject">
    <w:name w:val="annotation subject"/>
    <w:basedOn w:val="CommentText"/>
    <w:next w:val="CommentText"/>
    <w:link w:val="CommentSubjectChar"/>
    <w:rsid w:val="00386B89"/>
    <w:rPr>
      <w:b/>
      <w:bCs/>
    </w:rPr>
  </w:style>
  <w:style w:type="character" w:customStyle="1" w:styleId="CommentSubjectChar">
    <w:name w:val="Comment Subject Char"/>
    <w:basedOn w:val="CommentTextChar"/>
    <w:link w:val="CommentSubject"/>
    <w:rsid w:val="00386B89"/>
    <w:rPr>
      <w:b/>
      <w:bCs/>
      <w:sz w:val="20"/>
      <w:szCs w:val="20"/>
    </w:rPr>
  </w:style>
  <w:style w:type="paragraph" w:styleId="Header">
    <w:name w:val="header"/>
    <w:basedOn w:val="Normal"/>
    <w:link w:val="HeaderChar"/>
    <w:rsid w:val="005D5AD8"/>
    <w:pPr>
      <w:tabs>
        <w:tab w:val="center" w:pos="4513"/>
        <w:tab w:val="right" w:pos="9026"/>
      </w:tabs>
      <w:spacing w:after="0"/>
    </w:pPr>
  </w:style>
  <w:style w:type="character" w:customStyle="1" w:styleId="HeaderChar">
    <w:name w:val="Header Char"/>
    <w:basedOn w:val="DefaultParagraphFont"/>
    <w:link w:val="Header"/>
    <w:rsid w:val="005D5AD8"/>
  </w:style>
  <w:style w:type="paragraph" w:styleId="Footer">
    <w:name w:val="footer"/>
    <w:basedOn w:val="Normal"/>
    <w:link w:val="FooterChar"/>
    <w:uiPriority w:val="99"/>
    <w:rsid w:val="005D5AD8"/>
    <w:pPr>
      <w:tabs>
        <w:tab w:val="center" w:pos="4513"/>
        <w:tab w:val="right" w:pos="9026"/>
      </w:tabs>
      <w:spacing w:after="0"/>
    </w:pPr>
  </w:style>
  <w:style w:type="character" w:customStyle="1" w:styleId="FooterChar">
    <w:name w:val="Footer Char"/>
    <w:basedOn w:val="DefaultParagraphFont"/>
    <w:link w:val="Footer"/>
    <w:uiPriority w:val="99"/>
    <w:rsid w:val="005D5AD8"/>
  </w:style>
  <w:style w:type="character" w:styleId="UnresolvedMention">
    <w:name w:val="Unresolved Mention"/>
    <w:basedOn w:val="DefaultParagraphFont"/>
    <w:uiPriority w:val="99"/>
    <w:semiHidden/>
    <w:unhideWhenUsed/>
    <w:rsid w:val="005D5AD8"/>
    <w:rPr>
      <w:color w:val="605E5C"/>
      <w:shd w:val="clear" w:color="auto" w:fill="E1DFDD"/>
    </w:rPr>
  </w:style>
  <w:style w:type="character" w:styleId="FollowedHyperlink">
    <w:name w:val="FollowedHyperlink"/>
    <w:basedOn w:val="DefaultParagraphFont"/>
    <w:rsid w:val="007E37BB"/>
    <w:rPr>
      <w:color w:val="96607D" w:themeColor="followedHyperlink"/>
      <w:u w:val="single"/>
    </w:rPr>
  </w:style>
  <w:style w:type="paragraph" w:styleId="ListParagraph">
    <w:name w:val="List Paragraph"/>
    <w:basedOn w:val="Normal"/>
    <w:rsid w:val="009524EA"/>
    <w:pPr>
      <w:ind w:left="720"/>
      <w:contextualSpacing/>
    </w:pPr>
  </w:style>
  <w:style w:type="paragraph" w:customStyle="1" w:styleId="EndNoteBibliography">
    <w:name w:val="EndNote Bibliography"/>
    <w:basedOn w:val="Normal"/>
    <w:link w:val="EndNoteBibliographyChar"/>
    <w:rsid w:val="00214C71"/>
    <w:pPr>
      <w:spacing w:after="0"/>
    </w:pPr>
    <w:rPr>
      <w:rFonts w:ascii="Times New Roman" w:eastAsia="Times New Roman" w:hAnsi="Times New Roman" w:cs="Times New Roman"/>
      <w:noProof/>
    </w:rPr>
  </w:style>
  <w:style w:type="character" w:customStyle="1" w:styleId="EndNoteBibliographyChar">
    <w:name w:val="EndNote Bibliography Char"/>
    <w:basedOn w:val="DefaultParagraphFont"/>
    <w:link w:val="EndNoteBibliography"/>
    <w:rsid w:val="00214C71"/>
    <w:rPr>
      <w:rFonts w:ascii="Times New Roman" w:eastAsia="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8438294">
      <w:bodyDiv w:val="1"/>
      <w:marLeft w:val="0"/>
      <w:marRight w:val="0"/>
      <w:marTop w:val="0"/>
      <w:marBottom w:val="0"/>
      <w:divBdr>
        <w:top w:val="none" w:sz="0" w:space="0" w:color="auto"/>
        <w:left w:val="none" w:sz="0" w:space="0" w:color="auto"/>
        <w:bottom w:val="none" w:sz="0" w:space="0" w:color="auto"/>
        <w:right w:val="none" w:sz="0" w:space="0" w:color="auto"/>
      </w:divBdr>
    </w:div>
    <w:div w:id="15272117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eur04.safelinks.protection.outlook.com/?url=https%3A%2F%2Fbmcpsychiatry.biomedcentral.com%2Farticles%2F10.1186%2Fs12888-017-1506-9&amp;data=05%7C02%7Ck.stronks%40amsterdamumc.nl%7C70d7d780467f40d9dfc008dd15323da0%7C68dfab1a11bb4cc6beb528d756984fb6%7C0%7C0%7C638690027697258616%7CUnknown%7CTWFpbGZsb3d8eyJFbXB0eU1hcGkiOnRydWUsIlYiOiIwLjAuMDAwMCIsIlAiOiJXaW4zMiIsIkFOIjoiTWFpbCIsIldUIjoyfQ%3D%3D%7C0%7C%7C%7C&amp;sdata=bgbY1wTagYxm5Tp%2FqmNVk0uZxn5rhgEG%2FajApLO8SNk%3D&amp;reserved=0"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doi.org/10.1007/s41060-018-0158-2"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9390F-4171-4C9F-9E2F-A57CF4369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9571</Words>
  <Characters>54558</Characters>
  <Application>Microsoft Office Word</Application>
  <DocSecurity>0</DocSecurity>
  <Lines>454</Lines>
  <Paragraphs>128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Causal Discovery on Precarity and Depression</vt:lpstr>
      <vt:lpstr>Causal Discovery on Precarity and Depression</vt:lpstr>
    </vt:vector>
  </TitlesOfParts>
  <Company/>
  <LinksUpToDate>false</LinksUpToDate>
  <CharactersWithSpaces>64001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Causal Discovery on Precarity and Depression</dc:title>
  <dc:creator>Kyuri Park;Leonie K. Elsenburg;Mary Nicolao;Karien Stronks;Vítor V. Vasconcelos</dc:creator>
  <cp:keywords/>
  <cp:lastModifiedBy>Kyuri Park</cp:lastModifiedBy>
  <cp:revision>2</cp:revision>
  <dcterms:created xsi:type="dcterms:W3CDTF">2025-05-09T13:01:00Z</dcterms:created>
  <dcterms:modified xsi:type="dcterms:W3CDTF">2025-05-09T13:01:00Z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Understanding the causal mechanisms linking precarity factors and depression is critical for developing effective interventions. This study utilizes the HELIUS dataset to explore these relationships using advanced causal discovery methods. By applying algorithms such as FCI, and CCI, and combining traditional Gaussian CI tests with non-parametric approaches like RCoT, we investigate how precarity factors—including employment, social, financial, housing, and relational stress—affect depression, both as a sum score and at the individual symptom level. Our findings reveal that relational stress consistently emerges as a potential causal factor for depression, while symptoms such as sleep disturbances, guilt, and anhedonia are particularly sensitive to external stressors, acting as potential early warning signals or intervention points for prevention. Moreover, the results highlight complexities in the data, including the influence of latent confounders and the challenges of capturing cyclic relationships. Despite some limitations, such as unresolved ambiguities in causal directions and challenges with mixed data distributions, this study demonstrates the utility of causal discovery tools in disentangling the intricate interplay between social and mental health dynamics. By mapping these causal structures into computational models, future research can simulate intervention effects, providing actionable insights to mitigate the impact of precarity on mental health. This study serves as a foundational effort, offering both methodological advancements and practical implications for addressing depression at a population level.</vt:lpwstr>
  </property>
  <property fmtid="{D5CDD505-2E9C-101B-9397-08002B2CF9AE}" pid="3" name="affiliations">
    <vt:lpwstr/>
  </property>
  <property fmtid="{D5CDD505-2E9C-101B-9397-08002B2CF9AE}" pid="4" name="appendix">
    <vt:lpwstr>True</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references_draft.bib</vt:lpwstr>
  </property>
  <property fmtid="{D5CDD505-2E9C-101B-9397-08002B2CF9AE}" pid="8" name="by-affiliation">
    <vt:lpwstr/>
  </property>
  <property fmtid="{D5CDD505-2E9C-101B-9397-08002B2CF9AE}" pid="9" name="by-author">
    <vt:lpwstr/>
  </property>
  <property fmtid="{D5CDD505-2E9C-101B-9397-08002B2CF9AE}" pid="10" name="csl">
    <vt:lpwstr>apa.csl</vt:lpwstr>
  </property>
  <property fmtid="{D5CDD505-2E9C-101B-9397-08002B2CF9AE}" pid="11" name="date">
    <vt:lpwstr>2024-12-11</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y fmtid="{D5CDD505-2E9C-101B-9397-08002B2CF9AE}" pid="18" name="ContentRemapped">
    <vt:lpwstr>true</vt:lpwstr>
  </property>
</Properties>
</file>