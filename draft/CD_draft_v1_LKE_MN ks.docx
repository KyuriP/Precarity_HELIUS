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DF5D78" w14:textId="77777777" w:rsidR="003A44A5" w:rsidRDefault="00000000">
      <w:pPr>
        <w:pStyle w:val="Title"/>
      </w:pPr>
      <w:r>
        <w:t>Causal Discovery on Precarity and Depression</w:t>
      </w:r>
    </w:p>
    <w:p w14:paraId="11118230" w14:textId="77777777" w:rsidR="003A44A5" w:rsidRDefault="00000000">
      <w:pPr>
        <w:pStyle w:val="Author"/>
      </w:pPr>
      <w:r>
        <w:t>Kyuri Park</w:t>
      </w:r>
    </w:p>
    <w:p w14:paraId="67BC2AC0" w14:textId="77777777" w:rsidR="003A44A5" w:rsidRDefault="00000000">
      <w:pPr>
        <w:pStyle w:val="Author"/>
      </w:pPr>
      <w:r>
        <w:t>Leonie K. Elsenburg</w:t>
      </w:r>
    </w:p>
    <w:p w14:paraId="38C0F43F" w14:textId="4883D8B6" w:rsidR="003A44A5" w:rsidRDefault="00000000">
      <w:pPr>
        <w:pStyle w:val="Author"/>
      </w:pPr>
      <w:r>
        <w:t>Mary Nicolao</w:t>
      </w:r>
      <w:ins w:id="0" w:author="Nicolaou, M. (Mary)" w:date="2025-01-07T12:58:00Z">
        <w:r w:rsidR="00401AE8">
          <w:t>u</w:t>
        </w:r>
      </w:ins>
    </w:p>
    <w:p w14:paraId="5D66EF53" w14:textId="77777777" w:rsidR="003A44A5" w:rsidRPr="006C1206" w:rsidRDefault="00000000">
      <w:pPr>
        <w:pStyle w:val="Author"/>
        <w:rPr>
          <w:lang w:val="es-ES"/>
          <w:rPrChange w:id="1" w:author="Stronks, K. (Karien)" w:date="2025-01-08T08:01:00Z">
            <w:rPr/>
          </w:rPrChange>
        </w:rPr>
      </w:pPr>
      <w:r w:rsidRPr="006C1206">
        <w:rPr>
          <w:lang w:val="es-ES"/>
          <w:rPrChange w:id="2" w:author="Stronks, K. (Karien)" w:date="2025-01-08T08:01:00Z">
            <w:rPr/>
          </w:rPrChange>
        </w:rPr>
        <w:t>Karien Stronks</w:t>
      </w:r>
    </w:p>
    <w:p w14:paraId="50F82635" w14:textId="77777777" w:rsidR="003A44A5" w:rsidRPr="006C1206" w:rsidRDefault="00000000">
      <w:pPr>
        <w:pStyle w:val="Author"/>
        <w:rPr>
          <w:lang w:val="es-ES"/>
          <w:rPrChange w:id="3" w:author="Stronks, K. (Karien)" w:date="2025-01-08T08:01:00Z">
            <w:rPr/>
          </w:rPrChange>
        </w:rPr>
      </w:pPr>
      <w:r w:rsidRPr="006C1206">
        <w:rPr>
          <w:lang w:val="es-ES"/>
          <w:rPrChange w:id="4" w:author="Stronks, K. (Karien)" w:date="2025-01-08T08:01:00Z">
            <w:rPr/>
          </w:rPrChange>
        </w:rPr>
        <w:t>Vítor V. Vasconcelos</w:t>
      </w:r>
    </w:p>
    <w:p w14:paraId="5ADE9E09" w14:textId="77777777" w:rsidR="003A44A5" w:rsidRPr="006C1206" w:rsidRDefault="00000000">
      <w:pPr>
        <w:pStyle w:val="Date"/>
        <w:rPr>
          <w:lang w:val="es-ES"/>
          <w:rPrChange w:id="5" w:author="Stronks, K. (Karien)" w:date="2025-01-08T08:01:00Z">
            <w:rPr/>
          </w:rPrChange>
        </w:rPr>
      </w:pPr>
      <w:r w:rsidRPr="006C1206">
        <w:rPr>
          <w:lang w:val="es-ES"/>
          <w:rPrChange w:id="6" w:author="Stronks, K. (Karien)" w:date="2025-01-08T08:01:00Z">
            <w:rPr/>
          </w:rPrChange>
        </w:rPr>
        <w:t>2024-12-11</w:t>
      </w:r>
    </w:p>
    <w:p w14:paraId="2961B6DB" w14:textId="77777777" w:rsidR="003A44A5" w:rsidRDefault="00000000">
      <w:pPr>
        <w:pStyle w:val="AbstractTitle"/>
      </w:pPr>
      <w:commentRangeStart w:id="7"/>
      <w:r>
        <w:t>Abstract</w:t>
      </w:r>
      <w:commentRangeEnd w:id="7"/>
      <w:r w:rsidR="00401AE8">
        <w:rPr>
          <w:rStyle w:val="CommentReference"/>
          <w:b w:val="0"/>
          <w:color w:val="auto"/>
        </w:rPr>
        <w:commentReference w:id="7"/>
      </w:r>
    </w:p>
    <w:p w14:paraId="24B0C581" w14:textId="6241ADA4" w:rsidR="003A44A5" w:rsidRDefault="00000000">
      <w:pPr>
        <w:pStyle w:val="Abstract"/>
      </w:pPr>
      <w:r>
        <w:t>Understanding the causal mechanisms linking precari</w:t>
      </w:r>
      <w:del w:id="8" w:author="Leonie K. Elsenburg" w:date="2024-12-17T12:43:00Z">
        <w:r w:rsidDel="00386B89">
          <w:delText>t</w:delText>
        </w:r>
      </w:del>
      <w:ins w:id="9" w:author="Leonie K. Elsenburg" w:date="2024-12-17T12:43:00Z">
        <w:r w:rsidR="00386B89">
          <w:t xml:space="preserve">ousness </w:t>
        </w:r>
      </w:ins>
      <w:del w:id="10" w:author="Leonie K. Elsenburg" w:date="2024-12-17T12:43:00Z">
        <w:r w:rsidDel="00386B89">
          <w:delText xml:space="preserve">y factors </w:delText>
        </w:r>
      </w:del>
      <w:r>
        <w:t xml:space="preserve">and depression is critical for developing effective interventions. This study utilizes </w:t>
      </w:r>
      <w:ins w:id="11" w:author="Leonie K. Elsenburg" w:date="2024-12-17T12:44:00Z">
        <w:r w:rsidR="00386B89">
          <w:t xml:space="preserve">data from </w:t>
        </w:r>
      </w:ins>
      <w:r>
        <w:t xml:space="preserve">the HELIUS </w:t>
      </w:r>
      <w:del w:id="12" w:author="Leonie K. Elsenburg" w:date="2024-12-17T12:44:00Z">
        <w:r w:rsidDel="00386B89">
          <w:delText xml:space="preserve">dataset </w:delText>
        </w:r>
      </w:del>
      <w:ins w:id="13" w:author="Leonie K. Elsenburg" w:date="2024-12-17T12:44:00Z">
        <w:r w:rsidR="00386B89">
          <w:t xml:space="preserve">cohort study </w:t>
        </w:r>
      </w:ins>
      <w:r>
        <w:t xml:space="preserve">to explore these relationships using advanced causal discovery methods. By applying algorithms such as FCI, and CCI, and combining traditional Gaussian CI tests with non-parametric approaches like RCoT, we investigate how </w:t>
      </w:r>
      <w:ins w:id="14" w:author="Leonie K. Elsenburg" w:date="2024-12-17T12:45:00Z">
        <w:r w:rsidR="00386B89">
          <w:t xml:space="preserve">different indicators of </w:t>
        </w:r>
      </w:ins>
      <w:r>
        <w:t>precari</w:t>
      </w:r>
      <w:del w:id="15" w:author="Leonie K. Elsenburg" w:date="2024-12-17T12:45:00Z">
        <w:r w:rsidDel="00386B89">
          <w:delText>t</w:delText>
        </w:r>
      </w:del>
      <w:ins w:id="16" w:author="Leonie K. Elsenburg" w:date="2024-12-17T12:45:00Z">
        <w:r w:rsidR="00386B89">
          <w:t>ousness</w:t>
        </w:r>
      </w:ins>
      <w:del w:id="17" w:author="Leonie K. Elsenburg" w:date="2024-12-17T12:45:00Z">
        <w:r w:rsidDel="00386B89">
          <w:delText>y factors</w:delText>
        </w:r>
      </w:del>
      <w:r>
        <w:t>—including</w:t>
      </w:r>
      <w:ins w:id="18" w:author="Leonie K. Elsenburg" w:date="2024-12-17T12:45:00Z">
        <w:r w:rsidR="00386B89">
          <w:t xml:space="preserve"> </w:t>
        </w:r>
      </w:ins>
      <w:ins w:id="19" w:author="Nicolaou, M. (Mary)" w:date="2025-01-07T12:59:00Z">
        <w:r w:rsidR="00401AE8">
          <w:t xml:space="preserve">factors </w:t>
        </w:r>
      </w:ins>
      <w:ins w:id="20" w:author="Leonie K. Elsenburg" w:date="2024-12-17T12:45:00Z">
        <w:r w:rsidR="00386B89">
          <w:t>related to</w:t>
        </w:r>
      </w:ins>
      <w:r>
        <w:t xml:space="preserve"> employment, social</w:t>
      </w:r>
      <w:ins w:id="21" w:author="Leonie K. Elsenburg" w:date="2024-12-17T12:45:00Z">
        <w:r w:rsidR="00386B89">
          <w:t xml:space="preserve"> relations</w:t>
        </w:r>
      </w:ins>
      <w:ins w:id="22" w:author="Leonie K. Elsenburg" w:date="2024-12-17T12:46:00Z">
        <w:r w:rsidR="00386B89" w:rsidRPr="00386B89">
          <w:t xml:space="preserve"> </w:t>
        </w:r>
        <w:r w:rsidR="00386B89">
          <w:t>and relational stress</w:t>
        </w:r>
      </w:ins>
      <w:r>
        <w:t>, financial</w:t>
      </w:r>
      <w:ins w:id="23" w:author="Leonie K. Elsenburg" w:date="2024-12-17T12:45:00Z">
        <w:r w:rsidR="00386B89">
          <w:t xml:space="preserve"> situation</w:t>
        </w:r>
      </w:ins>
      <w:r>
        <w:t xml:space="preserve">, </w:t>
      </w:r>
      <w:ins w:id="24" w:author="Leonie K. Elsenburg" w:date="2024-12-17T12:46:00Z">
        <w:r w:rsidR="00386B89">
          <w:t xml:space="preserve">and </w:t>
        </w:r>
      </w:ins>
      <w:r>
        <w:t>housing</w:t>
      </w:r>
      <w:del w:id="25" w:author="Leonie K. Elsenburg" w:date="2024-12-17T12:46:00Z">
        <w:r w:rsidDel="00386B89">
          <w:delText>, and relational stress</w:delText>
        </w:r>
      </w:del>
      <w:r>
        <w:t>—affect depress</w:t>
      </w:r>
      <w:ins w:id="26" w:author="Leonie K. Elsenburg" w:date="2024-12-17T12:47:00Z">
        <w:r w:rsidR="00386B89">
          <w:t>ed mood</w:t>
        </w:r>
      </w:ins>
      <w:del w:id="27" w:author="Leonie K. Elsenburg" w:date="2024-12-17T12:46:00Z">
        <w:r w:rsidDel="00386B89">
          <w:delText>ion</w:delText>
        </w:r>
      </w:del>
      <w:r>
        <w:t>, both as a sum score and at the individual symptom level. Our findings reveal that relational stress consistently emerges as a potential causal factor for depress</w:t>
      </w:r>
      <w:ins w:id="28" w:author="Stronks, K. (Karien)" w:date="2025-01-08T08:01:00Z">
        <w:r w:rsidR="006C1206">
          <w:t>ed mood</w:t>
        </w:r>
      </w:ins>
      <w:del w:id="29" w:author="Stronks, K. (Karien)" w:date="2025-01-08T08:01:00Z">
        <w:r w:rsidDel="006C1206">
          <w:delText>ion</w:delText>
        </w:r>
      </w:del>
      <w:r>
        <w:t xml:space="preserve">, while symptoms such as sleep disturbances, guilt, and anhedonia are particularly sensitive to external </w:t>
      </w:r>
      <w:commentRangeStart w:id="30"/>
      <w:r>
        <w:t>stressors</w:t>
      </w:r>
      <w:commentRangeEnd w:id="30"/>
      <w:r w:rsidR="00386B89">
        <w:rPr>
          <w:rStyle w:val="CommentReference"/>
        </w:rPr>
        <w:commentReference w:id="30"/>
      </w:r>
      <w:r>
        <w:t>,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w:t>
      </w:r>
      <w:del w:id="31" w:author="Leonie K. Elsenburg" w:date="2024-12-17T12:50:00Z">
        <w:r w:rsidDel="00386B89">
          <w:delText>t</w:delText>
        </w:r>
      </w:del>
      <w:ins w:id="32" w:author="Leonie K. Elsenburg" w:date="2024-12-17T12:50:00Z">
        <w:r w:rsidR="00386B89">
          <w:t>ousness</w:t>
        </w:r>
      </w:ins>
      <w:del w:id="33" w:author="Leonie K. Elsenburg" w:date="2024-12-17T12:50:00Z">
        <w:r w:rsidDel="00386B89">
          <w:delText>y</w:delText>
        </w:r>
      </w:del>
      <w:r>
        <w:t xml:space="preserve"> on mental health. This study serves as a foundational effort, offering both methodological advancements and practical implications for addressing depression at a population level.</w:t>
      </w:r>
    </w:p>
    <w:p w14:paraId="2C95A674" w14:textId="77777777" w:rsidR="003A44A5" w:rsidRDefault="00000000">
      <w:pPr>
        <w:pStyle w:val="Heading1"/>
      </w:pPr>
      <w:bookmarkStart w:id="34" w:name="introduction"/>
      <w:r>
        <w:t>1. Introduction</w:t>
      </w:r>
    </w:p>
    <w:p w14:paraId="041F79A6" w14:textId="77777777" w:rsidR="003A44A5" w:rsidRDefault="00000000">
      <w:pPr>
        <w:pStyle w:val="FirstParagraph"/>
      </w:pPr>
      <w:commentRangeStart w:id="35"/>
      <w:commentRangeStart w:id="36"/>
      <w:commentRangeStart w:id="37"/>
      <w:r>
        <w:t xml:space="preserve">Mental health problems in urban areas </w:t>
      </w:r>
      <w:commentRangeEnd w:id="35"/>
      <w:r w:rsidR="006C1206">
        <w:rPr>
          <w:rStyle w:val="CommentReference"/>
        </w:rPr>
        <w:commentReference w:id="35"/>
      </w:r>
      <w:r>
        <w:t>have been reported to be on the rise. Governments have been attempting to intervene</w:t>
      </w:r>
      <w:commentRangeEnd w:id="36"/>
      <w:r w:rsidR="00401AE8">
        <w:rPr>
          <w:rStyle w:val="CommentReference"/>
        </w:rPr>
        <w:commentReference w:id="36"/>
      </w:r>
      <w:commentRangeEnd w:id="37"/>
      <w:r w:rsidR="006C1206">
        <w:rPr>
          <w:rStyle w:val="CommentReference"/>
        </w:rPr>
        <w:commentReference w:id="37"/>
      </w:r>
      <w:r>
        <w:t xml:space="preserve">, but the complexity of mental health systems presents significant challenges in </w:t>
      </w:r>
      <w:commentRangeStart w:id="38"/>
      <w:commentRangeStart w:id="39"/>
      <w:r>
        <w:t>planning effective interventions, let alone understanding the underlying mechanisms driving these issues</w:t>
      </w:r>
      <w:commentRangeEnd w:id="38"/>
      <w:r w:rsidR="00386B89">
        <w:rPr>
          <w:rStyle w:val="CommentReference"/>
        </w:rPr>
        <w:commentReference w:id="38"/>
      </w:r>
      <w:commentRangeEnd w:id="39"/>
      <w:r w:rsidR="005506FE">
        <w:rPr>
          <w:rStyle w:val="CommentReference"/>
        </w:rPr>
        <w:commentReference w:id="39"/>
      </w:r>
      <w:r>
        <w:t>.</w:t>
      </w:r>
    </w:p>
    <w:p w14:paraId="468A900C" w14:textId="245111F1" w:rsidR="003A44A5" w:rsidRDefault="00000000">
      <w:pPr>
        <w:pStyle w:val="BodyText"/>
      </w:pPr>
      <w:r>
        <w:t>R</w:t>
      </w:r>
      <w:del w:id="40" w:author="Leonie K. Elsenburg" w:date="2024-12-17T12:52:00Z">
        <w:r w:rsidDel="00386B89">
          <w:delText>ecent r</w:delText>
        </w:r>
      </w:del>
      <w:r>
        <w:t>esearch has aimed to identify underlying factors contributing to mental health problems</w:t>
      </w:r>
      <w:del w:id="41" w:author="Leonie K. Elsenburg" w:date="2024-12-17T12:51:00Z">
        <w:r w:rsidDel="00386B89">
          <w:delText xml:space="preserve">, </w:delText>
        </w:r>
        <w:commentRangeStart w:id="42"/>
        <w:r w:rsidDel="00386B89">
          <w:delText>often referred to as precariousness factors</w:delText>
        </w:r>
      </w:del>
      <w:commentRangeEnd w:id="42"/>
      <w:r w:rsidR="005506FE">
        <w:rPr>
          <w:rStyle w:val="CommentReference"/>
        </w:rPr>
        <w:commentReference w:id="42"/>
      </w:r>
      <w:r>
        <w:t xml:space="preserve">. </w:t>
      </w:r>
      <w:commentRangeStart w:id="43"/>
      <w:ins w:id="44" w:author="Leonie K. Elsenburg" w:date="2024-12-17T12:52:00Z">
        <w:r w:rsidR="00386B89">
          <w:t>Recent research looked into the association between</w:t>
        </w:r>
      </w:ins>
      <w:ins w:id="45" w:author="Nicolaou, M. (Mary)" w:date="2025-01-07T13:05:00Z">
        <w:r w:rsidR="00401AE8">
          <w:t xml:space="preserve"> </w:t>
        </w:r>
      </w:ins>
      <w:ins w:id="46" w:author="Nicolaou, M. (Mary)" w:date="2025-01-07T13:15:00Z">
        <w:r w:rsidR="00EE2349">
          <w:t>mental health</w:t>
        </w:r>
      </w:ins>
      <w:ins w:id="47" w:author="Nicolaou, M. (Mary)" w:date="2025-01-07T13:06:00Z">
        <w:r w:rsidR="00401AE8">
          <w:t xml:space="preserve"> and</w:t>
        </w:r>
      </w:ins>
      <w:ins w:id="48" w:author="Leonie K. Elsenburg" w:date="2024-12-17T12:52:00Z">
        <w:r w:rsidR="00386B89">
          <w:t xml:space="preserve"> indicators of precariousness</w:t>
        </w:r>
      </w:ins>
      <w:ins w:id="49" w:author="Leonie K. Elsenburg" w:date="2024-12-17T12:53:00Z">
        <w:r w:rsidR="00386B89">
          <w:t xml:space="preserve"> in various dimensions of life</w:t>
        </w:r>
      </w:ins>
      <w:ins w:id="50" w:author="Leonie K. Elsenburg" w:date="2024-12-17T12:52:00Z">
        <w:r w:rsidR="00386B89">
          <w:t xml:space="preserve">, indicating a high level of uncertainty and instability in people’s lives, </w:t>
        </w:r>
      </w:ins>
      <w:del w:id="51" w:author="Leonie K. Elsenburg" w:date="2024-12-17T12:52:00Z">
        <w:r w:rsidDel="00386B89">
          <w:delText>Thes</w:delText>
        </w:r>
      </w:del>
      <w:del w:id="52" w:author="Leonie K. Elsenburg" w:date="2024-12-17T12:53:00Z">
        <w:r w:rsidDel="00386B89">
          <w:delText xml:space="preserve">e </w:delText>
        </w:r>
      </w:del>
      <w:ins w:id="53" w:author="Leonie K. Elsenburg" w:date="2024-12-17T12:53:00Z">
        <w:r w:rsidR="00386B89">
          <w:t xml:space="preserve">such as </w:t>
        </w:r>
      </w:ins>
      <w:r>
        <w:t xml:space="preserve">factors </w:t>
      </w:r>
      <w:del w:id="54" w:author="Leonie K. Elsenburg" w:date="2024-12-17T12:53:00Z">
        <w:r w:rsidDel="00BE7C05">
          <w:delText>encompass various aspects of life, such as</w:delText>
        </w:r>
      </w:del>
      <w:ins w:id="55" w:author="Leonie K. Elsenburg" w:date="2024-12-17T12:53:00Z">
        <w:r w:rsidR="00BE7C05">
          <w:t>related to</w:t>
        </w:r>
      </w:ins>
      <w:r>
        <w:t xml:space="preserve"> employment, social </w:t>
      </w:r>
      <w:del w:id="56" w:author="Leonie K. Elsenburg" w:date="2024-12-17T12:53:00Z">
        <w:r w:rsidDel="00BE7C05">
          <w:delText>connections</w:delText>
        </w:r>
      </w:del>
      <w:ins w:id="57" w:author="Leonie K. Elsenburg" w:date="2024-12-17T12:53:00Z">
        <w:r w:rsidR="00BE7C05">
          <w:t>relations</w:t>
        </w:r>
      </w:ins>
      <w:r>
        <w:t>, financ</w:t>
      </w:r>
      <w:ins w:id="58" w:author="Leonie K. Elsenburg" w:date="2024-12-17T12:53:00Z">
        <w:r w:rsidR="00BE7C05">
          <w:t>es</w:t>
        </w:r>
      </w:ins>
      <w:del w:id="59" w:author="Leonie K. Elsenburg" w:date="2024-12-17T12:53:00Z">
        <w:r w:rsidDel="00BE7C05">
          <w:delText>ial stability</w:delText>
        </w:r>
      </w:del>
      <w:r>
        <w:t>, housing, and cultur</w:t>
      </w:r>
      <w:ins w:id="60" w:author="Leonie K. Elsenburg" w:date="2024-12-17T12:53:00Z">
        <w:r w:rsidR="00BE7C05">
          <w:t>e</w:t>
        </w:r>
      </w:ins>
      <w:ins w:id="61" w:author="Leonie K. Elsenburg" w:date="2024-12-17T12:56:00Z">
        <w:r w:rsidR="005E2BCD">
          <w:t xml:space="preserve"> (ref Leonie’s paper)</w:t>
        </w:r>
      </w:ins>
      <w:del w:id="62" w:author="Leonie K. Elsenburg" w:date="2024-12-17T12:53:00Z">
        <w:r w:rsidDel="00BE7C05">
          <w:delText>al dimensions</w:delText>
        </w:r>
      </w:del>
      <w:r>
        <w:t xml:space="preserve">. </w:t>
      </w:r>
      <w:commentRangeEnd w:id="43"/>
      <w:r w:rsidR="00E7796A">
        <w:rPr>
          <w:rStyle w:val="CommentReference"/>
        </w:rPr>
        <w:commentReference w:id="43"/>
      </w:r>
      <w:r>
        <w:t xml:space="preserve">This comprehensive perspective on </w:t>
      </w:r>
      <w:r>
        <w:lastRenderedPageBreak/>
        <w:t>precari</w:t>
      </w:r>
      <w:del w:id="63" w:author="Leonie K. Elsenburg" w:date="2024-12-17T12:54:00Z">
        <w:r w:rsidDel="00BE7C05">
          <w:delText>t</w:delText>
        </w:r>
      </w:del>
      <w:ins w:id="64" w:author="Leonie K. Elsenburg" w:date="2024-12-17T12:53:00Z">
        <w:r w:rsidR="00BE7C05">
          <w:t>ousne</w:t>
        </w:r>
      </w:ins>
      <w:ins w:id="65" w:author="Leonie K. Elsenburg" w:date="2024-12-17T12:54:00Z">
        <w:r w:rsidR="00BE7C05">
          <w:t>ss</w:t>
        </w:r>
      </w:ins>
      <w:del w:id="66" w:author="Leonie K. Elsenburg" w:date="2024-12-17T12:53:00Z">
        <w:r w:rsidDel="00BE7C05">
          <w:delText>y</w:delText>
        </w:r>
      </w:del>
      <w:r>
        <w:t xml:space="preserve"> help</w:t>
      </w:r>
      <w:ins w:id="67" w:author="Leonie K. Elsenburg" w:date="2024-12-17T12:54:00Z">
        <w:r w:rsidR="00BE7C05">
          <w:t>ed</w:t>
        </w:r>
      </w:ins>
      <w:del w:id="68" w:author="Leonie K. Elsenburg" w:date="2024-12-17T12:54:00Z">
        <w:r w:rsidDel="00BE7C05">
          <w:delText>s</w:delText>
        </w:r>
      </w:del>
      <w:r>
        <w:t xml:space="preserve"> to highlight how different aspects of life may be interconnected. While this research has advanced our understanding </w:t>
      </w:r>
      <w:ins w:id="69" w:author="Stronks, K. (Karien)" w:date="2025-01-08T08:22:00Z">
        <w:r w:rsidR="002D1A7E">
          <w:t xml:space="preserve">of which </w:t>
        </w:r>
      </w:ins>
      <w:del w:id="70" w:author="Stronks, K. (Karien)" w:date="2025-01-08T08:22:00Z">
        <w:r w:rsidDel="002D1A7E">
          <w:delText xml:space="preserve">of the complex interplay between </w:delText>
        </w:r>
      </w:del>
      <w:ins w:id="71" w:author="Leonie K. Elsenburg" w:date="2024-12-17T12:54:00Z">
        <w:r w:rsidR="00BE7C05">
          <w:t xml:space="preserve">indicators of </w:t>
        </w:r>
      </w:ins>
      <w:r>
        <w:t xml:space="preserve">precariousness </w:t>
      </w:r>
      <w:ins w:id="72" w:author="Leonie K. Elsenburg" w:date="2024-12-17T12:54:00Z">
        <w:r w:rsidR="00BE7C05">
          <w:t>a</w:t>
        </w:r>
      </w:ins>
      <w:ins w:id="73" w:author="Stronks, K. (Karien)" w:date="2025-01-08T08:22:00Z">
        <w:r w:rsidR="002D1A7E">
          <w:t>re related to</w:t>
        </w:r>
      </w:ins>
      <w:ins w:id="74" w:author="Leonie K. Elsenburg" w:date="2024-12-17T12:54:00Z">
        <w:del w:id="75" w:author="Stronks, K. (Karien)" w:date="2025-01-08T08:22:00Z">
          <w:r w:rsidR="00BE7C05" w:rsidDel="002D1A7E">
            <w:delText>nd</w:delText>
          </w:r>
        </w:del>
        <w:r w:rsidR="00BE7C05">
          <w:t xml:space="preserve"> mental health</w:t>
        </w:r>
      </w:ins>
      <w:del w:id="76" w:author="Leonie K. Elsenburg" w:date="2024-12-17T12:54:00Z">
        <w:r w:rsidDel="00BE7C05">
          <w:delText>factors</w:delText>
        </w:r>
      </w:del>
      <w:r>
        <w:t>, a key question remains unanswered: how do these factors influence mental health? Specifically, the lack of directional information — knowing what influences what — limits our ability to identify and prioritize effective intervention targets.</w:t>
      </w:r>
    </w:p>
    <w:p w14:paraId="4CC505C8" w14:textId="48A7A298" w:rsidR="003A44A5" w:rsidRDefault="00000000">
      <w:pPr>
        <w:pStyle w:val="BodyText"/>
      </w:pPr>
      <w:commentRangeStart w:id="77"/>
      <w:r>
        <w:t xml:space="preserve">This study aims to investigate the causal relationships between </w:t>
      </w:r>
      <w:ins w:id="78" w:author="Nicolaou, M. (Mary)" w:date="2025-01-07T13:14:00Z">
        <w:r w:rsidR="00EE2349">
          <w:t xml:space="preserve">different dimensions of </w:t>
        </w:r>
      </w:ins>
      <w:r>
        <w:t xml:space="preserve">precariousness </w:t>
      </w:r>
      <w:del w:id="79" w:author="Nicolaou, M. (Mary)" w:date="2025-01-07T13:14:00Z">
        <w:r w:rsidDel="00EE2349">
          <w:delText>factors</w:delText>
        </w:r>
      </w:del>
      <w:r>
        <w:t xml:space="preserve"> and mental health outcomes, </w:t>
      </w:r>
      <w:commentRangeEnd w:id="77"/>
      <w:r w:rsidR="00E7796A">
        <w:rPr>
          <w:rStyle w:val="CommentReference"/>
        </w:rPr>
        <w:commentReference w:id="77"/>
      </w:r>
      <w:ins w:id="80" w:author="Nicolaou, M. (Mary)" w:date="2025-01-07T13:54:00Z">
        <w:r w:rsidR="00E7796A">
          <w:t>to</w:t>
        </w:r>
      </w:ins>
      <w:r>
        <w:t xml:space="preserve">with a specific focus on depression, the most prevalent mental health issue </w:t>
      </w:r>
      <w:commentRangeStart w:id="81"/>
      <w:r>
        <w:t>in urban populations</w:t>
      </w:r>
      <w:commentRangeEnd w:id="81"/>
      <w:r w:rsidR="00EE2349">
        <w:rPr>
          <w:rStyle w:val="CommentReference"/>
        </w:rPr>
        <w:commentReference w:id="81"/>
      </w:r>
      <w:r>
        <w:t xml:space="preserve">. </w:t>
      </w:r>
      <w:commentRangeStart w:id="82"/>
      <w:r>
        <w:t xml:space="preserve">Using causal discovery </w:t>
      </w:r>
      <w:commentRangeEnd w:id="82"/>
      <w:r w:rsidR="00BB4407">
        <w:rPr>
          <w:rStyle w:val="CommentReference"/>
        </w:rPr>
        <w:commentReference w:id="82"/>
      </w:r>
      <w:r>
        <w:t>methods, we explore how different aspects of precarit</w:t>
      </w:r>
      <w:ins w:id="83" w:author="Leonie K. Elsenburg" w:date="2024-12-17T12:54:00Z">
        <w:r w:rsidR="005E2BCD">
          <w:t>ousness</w:t>
        </w:r>
      </w:ins>
      <w:del w:id="84" w:author="Leonie K. Elsenburg" w:date="2024-12-17T12:54:00Z">
        <w:r w:rsidDel="005E2BCD">
          <w:delText>y</w:delText>
        </w:r>
      </w:del>
      <w:r>
        <w:t xml:space="preserve"> influence depression and delve deeper into the dynamics at the symptom level. By examining individual depressive symptoms, we aim to identify which symptoms may act as initiators by being particularly sensitive to </w:t>
      </w:r>
      <w:del w:id="85" w:author="Leonie K. Elsenburg" w:date="2024-12-17T12:55:00Z">
        <w:r w:rsidDel="005E2BCD">
          <w:delText xml:space="preserve">specific </w:delText>
        </w:r>
      </w:del>
      <w:r>
        <w:t>precariousness</w:t>
      </w:r>
      <w:del w:id="86" w:author="Leonie K. Elsenburg" w:date="2024-12-17T12:55:00Z">
        <w:r w:rsidDel="005E2BCD">
          <w:delText xml:space="preserve"> factors</w:delText>
        </w:r>
      </w:del>
      <w:r>
        <w:t>. Through this analysis, our goal is to uncover the causal mechanisms underlying mental health challenges and provide a foundation for developing more effective and targeted interventions.</w:t>
      </w:r>
    </w:p>
    <w:p w14:paraId="3D7BB94D" w14:textId="77777777" w:rsidR="003A44A5" w:rsidRDefault="00000000">
      <w:pPr>
        <w:pStyle w:val="Heading1"/>
      </w:pPr>
      <w:bookmarkStart w:id="87" w:name="methods"/>
      <w:bookmarkEnd w:id="34"/>
      <w:r>
        <w:t>2. Methods</w:t>
      </w:r>
    </w:p>
    <w:p w14:paraId="4E808B2D" w14:textId="77777777" w:rsidR="003A44A5" w:rsidRDefault="00000000">
      <w:pPr>
        <w:pStyle w:val="Heading2"/>
      </w:pPr>
      <w:bookmarkStart w:id="88" w:name="data"/>
      <w:r>
        <w:t>2.1 Data</w:t>
      </w:r>
    </w:p>
    <w:p w14:paraId="34680CC6" w14:textId="5BED0E2E" w:rsidR="003A44A5" w:rsidRDefault="00000000">
      <w:pPr>
        <w:pStyle w:val="FirstParagraph"/>
      </w:pPr>
      <w:commentRangeStart w:id="89"/>
      <w:r>
        <w:t xml:space="preserve">We use </w:t>
      </w:r>
      <w:ins w:id="90" w:author="Leonie K. Elsenburg" w:date="2024-12-17T12:55:00Z">
        <w:r w:rsidR="005E2BCD">
          <w:t xml:space="preserve">data from </w:t>
        </w:r>
      </w:ins>
      <w:r>
        <w:t xml:space="preserve">the HELIUS </w:t>
      </w:r>
      <w:del w:id="91" w:author="Leonie K. Elsenburg" w:date="2024-12-17T12:55:00Z">
        <w:r w:rsidDel="005E2BCD">
          <w:delText>dataset</w:delText>
        </w:r>
      </w:del>
      <w:ins w:id="92" w:author="Leonie K. Elsenburg" w:date="2024-12-17T12:55:00Z">
        <w:r w:rsidR="005E2BCD">
          <w:t>cohort study</w:t>
        </w:r>
      </w:ins>
      <w:r>
        <w:t xml:space="preserve">, which </w:t>
      </w:r>
      <w:commentRangeStart w:id="93"/>
      <w:r>
        <w:t>captures</w:t>
      </w:r>
      <w:commentRangeEnd w:id="93"/>
      <w:r w:rsidR="00A2474E">
        <w:rPr>
          <w:rStyle w:val="CommentReference"/>
        </w:rPr>
        <w:commentReference w:id="93"/>
      </w:r>
      <w:r>
        <w:t xml:space="preserve"> the diverse population of </w:t>
      </w:r>
      <w:ins w:id="94" w:author="Leonie K. Elsenburg" w:date="2024-12-17T12:55:00Z">
        <w:r w:rsidR="005E2BCD">
          <w:t xml:space="preserve">the city of </w:t>
        </w:r>
      </w:ins>
      <w:r>
        <w:t xml:space="preserve">Amsterdam </w:t>
      </w:r>
      <w:ins w:id="95" w:author="Leonie K. Elsenburg" w:date="2024-12-17T12:55:00Z">
        <w:r w:rsidR="005E2BCD">
          <w:t>by including the six main</w:t>
        </w:r>
      </w:ins>
      <w:del w:id="96" w:author="Leonie K. Elsenburg" w:date="2024-12-17T12:55:00Z">
        <w:r w:rsidDel="005E2BCD">
          <w:delText>across various</w:delText>
        </w:r>
      </w:del>
      <w:r>
        <w:t xml:space="preserve"> ethnic</w:t>
      </w:r>
      <w:ins w:id="97" w:author="Leonie K. Elsenburg" w:date="2024-12-17T12:55:00Z">
        <w:r w:rsidR="005E2BCD">
          <w:t xml:space="preserve"> </w:t>
        </w:r>
      </w:ins>
      <w:ins w:id="98" w:author="Leonie K. Elsenburg" w:date="2024-12-17T12:56:00Z">
        <w:r w:rsidR="005E2BCD">
          <w:t>groups</w:t>
        </w:r>
      </w:ins>
      <w:del w:id="99" w:author="Leonie K. Elsenburg" w:date="2024-12-17T12:55:00Z">
        <w:r w:rsidDel="005E2BCD">
          <w:delText>ities</w:delText>
        </w:r>
      </w:del>
      <w:r>
        <w:t xml:space="preserve"> and </w:t>
      </w:r>
      <w:ins w:id="100" w:author="Leonie K. Elsenburg" w:date="2024-12-17T12:56:00Z">
        <w:r w:rsidR="005E2BCD">
          <w:t xml:space="preserve">which </w:t>
        </w:r>
      </w:ins>
      <w:r>
        <w:t xml:space="preserve">provides comprehensive health and lifestyle data. </w:t>
      </w:r>
      <w:commentRangeEnd w:id="89"/>
      <w:r w:rsidR="001F4306">
        <w:rPr>
          <w:rStyle w:val="CommentReference"/>
        </w:rPr>
        <w:commentReference w:id="89"/>
      </w:r>
      <w:r>
        <w:t xml:space="preserve">To operationalize </w:t>
      </w:r>
      <w:ins w:id="101" w:author="Leonie K. Elsenburg" w:date="2024-12-17T12:56:00Z">
        <w:r w:rsidR="005E2BCD">
          <w:t xml:space="preserve">indicators of </w:t>
        </w:r>
      </w:ins>
      <w:r>
        <w:t>precariousness</w:t>
      </w:r>
      <w:del w:id="102" w:author="Leonie K. Elsenburg" w:date="2024-12-17T12:56:00Z">
        <w:r w:rsidDel="005E2BCD">
          <w:delText xml:space="preserve"> factors</w:delText>
        </w:r>
      </w:del>
      <w:r>
        <w:t xml:space="preserve">, we draw on the framework outlined in previous research (i.e., Leonie’s paper) and </w:t>
      </w:r>
      <w:commentRangeStart w:id="103"/>
      <w:r>
        <w:t>select a set of relevant variables</w:t>
      </w:r>
      <w:commentRangeEnd w:id="103"/>
      <w:r w:rsidR="001232B9">
        <w:rPr>
          <w:rStyle w:val="CommentReference"/>
        </w:rPr>
        <w:commentReference w:id="103"/>
      </w:r>
      <w:r>
        <w:t>.</w:t>
      </w:r>
    </w:p>
    <w:p w14:paraId="16BED017" w14:textId="0B6C61C0" w:rsidR="003A44A5" w:rsidRDefault="00000000">
      <w:pPr>
        <w:pStyle w:val="BodyText"/>
      </w:pPr>
      <w:r>
        <w:t xml:space="preserve">To ensure a robust representation of </w:t>
      </w:r>
      <w:del w:id="104" w:author="Leonie K. Elsenburg" w:date="2024-12-17T13:57:00Z">
        <w:r w:rsidDel="001232B9">
          <w:delText xml:space="preserve">each </w:delText>
        </w:r>
      </w:del>
      <w:r>
        <w:t xml:space="preserve">precariousness </w:t>
      </w:r>
      <w:del w:id="105" w:author="Leonie K. Elsenburg" w:date="2024-12-17T12:57:00Z">
        <w:r w:rsidDel="00DE02D0">
          <w:delText>factor</w:delText>
        </w:r>
      </w:del>
      <w:ins w:id="106" w:author="Leonie K. Elsenburg" w:date="2024-12-17T12:57:00Z">
        <w:r w:rsidR="00DE02D0">
          <w:t>in our causal discovery models</w:t>
        </w:r>
      </w:ins>
      <w:r>
        <w:t xml:space="preserve">, we conducted various exploratory analyses to identify consistent and meaningful </w:t>
      </w:r>
      <w:ins w:id="107" w:author="Leonie K. Elsenburg" w:date="2024-12-17T12:57:00Z">
        <w:r w:rsidR="00DE02D0">
          <w:t xml:space="preserve">data-driven </w:t>
        </w:r>
      </w:ins>
      <w:r>
        <w:t xml:space="preserve">factor structures. Based on these analyses, we identified five precariousness factors, including two related to recent stressors, each comprising multiple variables as outlined below. Detailed information on the exploratory analyses can be found in the </w:t>
      </w:r>
      <w:hyperlink w:anchor="sec-appendix">
        <w:r w:rsidR="003A44A5">
          <w:rPr>
            <w:rStyle w:val="Hyperlink"/>
          </w:rPr>
          <w:t>Appendix</w:t>
        </w:r>
      </w:hyperlink>
      <w:r>
        <w:t>.</w:t>
      </w:r>
    </w:p>
    <w:p w14:paraId="3141B2C3" w14:textId="77777777" w:rsidR="003A44A5" w:rsidRDefault="00000000">
      <w:pPr>
        <w:pStyle w:val="Compact"/>
        <w:numPr>
          <w:ilvl w:val="0"/>
          <w:numId w:val="2"/>
        </w:numPr>
      </w:pPr>
      <w:commentRangeStart w:id="108"/>
      <w:commentRangeStart w:id="109"/>
      <w:r>
        <w:t xml:space="preserve">Employment precariousness: </w:t>
      </w:r>
      <w:r>
        <w:rPr>
          <w:rStyle w:val="VerbatimChar"/>
        </w:rPr>
        <w:t>emp_stat</w:t>
      </w:r>
      <w:r>
        <w:t xml:space="preserve">, </w:t>
      </w:r>
      <w:r>
        <w:rPr>
          <w:rStyle w:val="VerbatimChar"/>
        </w:rPr>
        <w:t>work_sit</w:t>
      </w:r>
      <w:r>
        <w:t>.</w:t>
      </w:r>
    </w:p>
    <w:p w14:paraId="4073A35A" w14:textId="77777777" w:rsidR="003A44A5" w:rsidRDefault="00000000">
      <w:pPr>
        <w:pStyle w:val="Compact"/>
        <w:numPr>
          <w:ilvl w:val="0"/>
          <w:numId w:val="2"/>
        </w:numPr>
      </w:pPr>
      <w:r>
        <w:t xml:space="preserve">Social precariousness: </w:t>
      </w:r>
      <w:r>
        <w:rPr>
          <w:rStyle w:val="VerbatimChar"/>
        </w:rPr>
        <w:t>soc_freq</w:t>
      </w:r>
      <w:r>
        <w:t xml:space="preserve">, </w:t>
      </w:r>
      <w:r>
        <w:rPr>
          <w:rStyle w:val="VerbatimChar"/>
        </w:rPr>
        <w:t>soc_adq</w:t>
      </w:r>
      <w:r>
        <w:t>.</w:t>
      </w:r>
    </w:p>
    <w:p w14:paraId="2F4E9C99" w14:textId="77777777" w:rsidR="003A44A5" w:rsidRDefault="00000000">
      <w:pPr>
        <w:pStyle w:val="Compact"/>
        <w:numPr>
          <w:ilvl w:val="0"/>
          <w:numId w:val="2"/>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r>
        <w:t>.</w:t>
      </w:r>
    </w:p>
    <w:p w14:paraId="75DA5872" w14:textId="77777777" w:rsidR="003A44A5" w:rsidRDefault="00000000">
      <w:pPr>
        <w:pStyle w:val="Compact"/>
        <w:numPr>
          <w:ilvl w:val="0"/>
          <w:numId w:val="2"/>
        </w:numPr>
      </w:pPr>
      <w:r>
        <w:t xml:space="preserve">Recent relational stressors: </w:t>
      </w:r>
      <w:r>
        <w:rPr>
          <w:rStyle w:val="VerbatimChar"/>
        </w:rPr>
        <w:t>frd_brk12</w:t>
      </w:r>
      <w:r>
        <w:t xml:space="preserve">, </w:t>
      </w:r>
      <w:r>
        <w:rPr>
          <w:rStyle w:val="VerbatimChar"/>
        </w:rPr>
        <w:t>conf12</w:t>
      </w:r>
      <w:r>
        <w:t>.</w:t>
      </w:r>
    </w:p>
    <w:p w14:paraId="547FF676" w14:textId="77777777" w:rsidR="003A44A5" w:rsidRDefault="00000000">
      <w:pPr>
        <w:pStyle w:val="Compact"/>
        <w:numPr>
          <w:ilvl w:val="0"/>
          <w:numId w:val="2"/>
        </w:numPr>
      </w:pPr>
      <w:r>
        <w:t xml:space="preserve">Recent financial stressors: </w:t>
      </w:r>
      <w:r>
        <w:rPr>
          <w:rStyle w:val="VerbatimChar"/>
        </w:rPr>
        <w:t>fincri12</w:t>
      </w:r>
      <w:r>
        <w:t xml:space="preserve">, </w:t>
      </w:r>
      <w:r>
        <w:rPr>
          <w:rStyle w:val="VerbatimChar"/>
        </w:rPr>
        <w:t>inc_diff</w:t>
      </w:r>
      <w:r>
        <w:t>.</w:t>
      </w:r>
      <w:commentRangeEnd w:id="108"/>
      <w:r w:rsidR="001F4306">
        <w:rPr>
          <w:rStyle w:val="CommentReference"/>
        </w:rPr>
        <w:commentReference w:id="108"/>
      </w:r>
      <w:commentRangeEnd w:id="109"/>
      <w:r w:rsidR="001C2C7B">
        <w:rPr>
          <w:rStyle w:val="CommentReference"/>
        </w:rPr>
        <w:commentReference w:id="109"/>
      </w:r>
    </w:p>
    <w:p w14:paraId="4C1F0008" w14:textId="69BF7BAB" w:rsidR="003A44A5" w:rsidRDefault="00000000">
      <w:pPr>
        <w:pStyle w:val="FirstParagraph"/>
      </w:pPr>
      <w:r>
        <w:t xml:space="preserve">After </w:t>
      </w:r>
      <w:commentRangeStart w:id="110"/>
      <w:r>
        <w:t>preprocessing</w:t>
      </w:r>
      <w:commentRangeEnd w:id="110"/>
      <w:r w:rsidR="001232B9">
        <w:rPr>
          <w:rStyle w:val="CommentReference"/>
        </w:rPr>
        <w:commentReference w:id="110"/>
      </w:r>
      <w:r>
        <w:t xml:space="preserve">, the HELIUS dataset comprises 21,628 </w:t>
      </w:r>
      <w:commentRangeStart w:id="111"/>
      <w:r>
        <w:t>samples</w:t>
      </w:r>
      <w:ins w:id="112" w:author="Leonie K. Elsenburg" w:date="2024-12-17T12:59:00Z">
        <w:r w:rsidR="00CC2904">
          <w:t>, i.e. individuals</w:t>
        </w:r>
        <w:commentRangeEnd w:id="111"/>
        <w:r w:rsidR="00133472">
          <w:rPr>
            <w:rStyle w:val="CommentReference"/>
          </w:rPr>
          <w:commentReference w:id="111"/>
        </w:r>
      </w:ins>
      <w:r>
        <w:t>. In addition to the five precariousness factors, we include PHQ-9 scores</w:t>
      </w:r>
      <w:ins w:id="113" w:author="Leonie K. Elsenburg" w:date="2024-12-17T14:07:00Z">
        <w:r w:rsidR="00021991" w:rsidRPr="00021991">
          <w:t xml:space="preserve"> </w:t>
        </w:r>
        <w:r w:rsidR="00021991">
          <w:t>to represent depression</w:t>
        </w:r>
      </w:ins>
      <w:ins w:id="114" w:author="Leonie K. Elsenburg" w:date="2024-12-17T13:00:00Z">
        <w:r w:rsidR="004335A4">
          <w:t>,</w:t>
        </w:r>
      </w:ins>
      <w:del w:id="115" w:author="Leonie K. Elsenburg" w:date="2024-12-17T13:00:00Z">
        <w:r w:rsidDel="004335A4">
          <w:delText xml:space="preserve"> —</w:delText>
        </w:r>
      </w:del>
      <w:r>
        <w:t xml:space="preserve"> both the total sum score and individual symptom scores</w:t>
      </w:r>
      <w:ins w:id="116" w:author="Leonie K. Elsenburg" w:date="2024-12-17T13:00:00Z">
        <w:r w:rsidR="004335A4">
          <w:t xml:space="preserve"> – though in different models</w:t>
        </w:r>
      </w:ins>
      <w:del w:id="117" w:author="Leonie K. Elsenburg" w:date="2024-12-17T13:00:00Z">
        <w:r w:rsidDel="004335A4">
          <w:delText xml:space="preserve"> —</w:delText>
        </w:r>
      </w:del>
      <w:del w:id="118" w:author="Leonie K. Elsenburg" w:date="2024-12-17T14:07:00Z">
        <w:r w:rsidDel="00021991">
          <w:delText xml:space="preserve"> to represent depression</w:delText>
        </w:r>
      </w:del>
      <w:r>
        <w:t xml:space="preserve">. </w:t>
      </w:r>
      <w:commentRangeStart w:id="119"/>
      <w:r>
        <w:t xml:space="preserve">In the subsequent causal discovery analysis, we will examine depression both as an aggregated sum score and through its individual symptom-level representations. </w:t>
      </w:r>
      <w:commentRangeEnd w:id="119"/>
      <w:r w:rsidR="00021991">
        <w:rPr>
          <w:rStyle w:val="CommentReference"/>
        </w:rPr>
        <w:commentReference w:id="119"/>
      </w:r>
      <w:r>
        <w:t xml:space="preserve">Refer to </w:t>
      </w:r>
      <w:hyperlink w:anchor="fig-dist">
        <w:r w:rsidR="003A44A5">
          <w:rPr>
            <w:rStyle w:val="Hyperlink"/>
          </w:rPr>
          <w:t>Figure 1</w:t>
        </w:r>
      </w:hyperlink>
      <w:r>
        <w:t xml:space="preserve"> for the overall distributions of the variables used in the analysis.</w:t>
      </w:r>
    </w:p>
    <w:tbl>
      <w:tblPr>
        <w:tblStyle w:val="Table"/>
        <w:tblW w:w="5000" w:type="pct"/>
        <w:tblLayout w:type="fixed"/>
        <w:tblLook w:val="0000" w:firstRow="0" w:lastRow="0" w:firstColumn="0" w:lastColumn="0" w:noHBand="0" w:noVBand="0"/>
      </w:tblPr>
      <w:tblGrid>
        <w:gridCol w:w="9360"/>
      </w:tblGrid>
      <w:tr w:rsidR="003A44A5" w14:paraId="74F609AB" w14:textId="77777777">
        <w:tc>
          <w:tcPr>
            <w:tcW w:w="7920" w:type="dxa"/>
          </w:tcPr>
          <w:p w14:paraId="5C5113B6" w14:textId="77777777" w:rsidR="003A44A5" w:rsidRDefault="00000000">
            <w:pPr>
              <w:pStyle w:val="Compact"/>
              <w:jc w:val="center"/>
            </w:pPr>
            <w:bookmarkStart w:id="120" w:name="fig-dist"/>
            <w:r>
              <w:rPr>
                <w:noProof/>
              </w:rPr>
              <w:lastRenderedPageBreak/>
              <w:drawing>
                <wp:inline distT="0" distB="0" distL="0" distR="0" wp14:anchorId="47A334A8" wp14:editId="5B27FAFB">
                  <wp:extent cx="4800600" cy="30003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draft_v1_files/figure-docx/fig-dist-1.png"/>
                          <pic:cNvPicPr>
                            <a:picLocks noChangeAspect="1" noChangeArrowheads="1"/>
                          </pic:cNvPicPr>
                        </pic:nvPicPr>
                        <pic:blipFill>
                          <a:blip r:embed="rId11"/>
                          <a:stretch>
                            <a:fillRect/>
                          </a:stretch>
                        </pic:blipFill>
                        <pic:spPr bwMode="auto">
                          <a:xfrm>
                            <a:off x="0" y="0"/>
                            <a:ext cx="4800600" cy="3000375"/>
                          </a:xfrm>
                          <a:prstGeom prst="rect">
                            <a:avLst/>
                          </a:prstGeom>
                          <a:noFill/>
                          <a:ln w="9525">
                            <a:noFill/>
                            <a:headEnd/>
                            <a:tailEnd/>
                          </a:ln>
                        </pic:spPr>
                      </pic:pic>
                    </a:graphicData>
                  </a:graphic>
                </wp:inline>
              </w:drawing>
            </w:r>
          </w:p>
          <w:p w14:paraId="2D6E2108" w14:textId="77777777" w:rsidR="003A44A5" w:rsidRDefault="00000000">
            <w:pPr>
              <w:pStyle w:val="ImageCaption"/>
              <w:spacing w:before="200"/>
            </w:pPr>
            <w:r>
              <w:t xml:space="preserve">Figure 1: Distributions of variables with density overlay. </w:t>
            </w:r>
            <w:r>
              <w:rPr>
                <w:iCs/>
              </w:rPr>
              <w:t>P.emp</w:t>
            </w:r>
            <w:r>
              <w:t xml:space="preserve"> = employment precariousness; </w:t>
            </w:r>
            <w:r>
              <w:rPr>
                <w:iCs/>
              </w:rPr>
              <w:t>P.hou</w:t>
            </w:r>
            <w:r>
              <w:t xml:space="preserve"> = housing precariousness; </w:t>
            </w:r>
            <w:r>
              <w:rPr>
                <w:iCs/>
              </w:rPr>
              <w:t>P.soc</w:t>
            </w:r>
            <w:r>
              <w:t xml:space="preserve"> = social precariousness; </w:t>
            </w:r>
            <w:r>
              <w:rPr>
                <w:iCs/>
              </w:rPr>
              <w:t>S.fin</w:t>
            </w:r>
            <w:r>
              <w:t xml:space="preserve"> = recent financial stressors; </w:t>
            </w:r>
            <w:r>
              <w:rPr>
                <w:iCs/>
              </w:rPr>
              <w:t>S.rel</w:t>
            </w:r>
            <w:r>
              <w:t xml:space="preserve"> = recent relational stressors; </w:t>
            </w:r>
            <w:r>
              <w:rPr>
                <w:iCs/>
              </w:rPr>
              <w:t>PHQsum</w:t>
            </w:r>
            <w:r>
              <w:t xml:space="preserve"> = PHQ-9 sum score; </w:t>
            </w:r>
            <w:r>
              <w:rPr>
                <w:iCs/>
              </w:rPr>
              <w:t>anh</w:t>
            </w:r>
            <w:r>
              <w:t xml:space="preserve"> = anhedonia; </w:t>
            </w:r>
            <w:r>
              <w:rPr>
                <w:iCs/>
              </w:rPr>
              <w:t>app</w:t>
            </w:r>
            <w:r>
              <w:t xml:space="preserve"> = appetite; </w:t>
            </w:r>
            <w:r>
              <w:rPr>
                <w:iCs/>
              </w:rPr>
              <w:t>con</w:t>
            </w:r>
            <w:r>
              <w:t xml:space="preserve"> = concentration; </w:t>
            </w:r>
            <w:r>
              <w:rPr>
                <w:iCs/>
              </w:rPr>
              <w:t>dep</w:t>
            </w:r>
            <w:r>
              <w:t xml:space="preserve"> = depressed mood; </w:t>
            </w:r>
            <w:r>
              <w:rPr>
                <w:iCs/>
              </w:rPr>
              <w:t>ene</w:t>
            </w:r>
            <w:r>
              <w:t xml:space="preserve"> = energy; </w:t>
            </w:r>
            <w:r>
              <w:rPr>
                <w:iCs/>
              </w:rPr>
              <w:t>glt</w:t>
            </w:r>
            <w:r>
              <w:t xml:space="preserve"> = guilty; </w:t>
            </w:r>
            <w:r>
              <w:rPr>
                <w:iCs/>
              </w:rPr>
              <w:t>mot</w:t>
            </w:r>
            <w:r>
              <w:t xml:space="preserve"> = motor; </w:t>
            </w:r>
            <w:r>
              <w:rPr>
                <w:iCs/>
              </w:rPr>
              <w:t>sui</w:t>
            </w:r>
            <w:r>
              <w:t xml:space="preserve"> = suicidal</w:t>
            </w:r>
          </w:p>
        </w:tc>
        <w:bookmarkEnd w:id="120"/>
      </w:tr>
    </w:tbl>
    <w:p w14:paraId="1DDDD631" w14:textId="77777777" w:rsidR="003A44A5" w:rsidRDefault="00000000">
      <w:pPr>
        <w:pStyle w:val="Heading2"/>
      </w:pPr>
      <w:bookmarkStart w:id="121" w:name="causal-discovery"/>
      <w:bookmarkEnd w:id="88"/>
      <w:r>
        <w:t>2.2 Causal Discovery</w:t>
      </w:r>
    </w:p>
    <w:p w14:paraId="626ECD05" w14:textId="0C5EDD45" w:rsidR="003A44A5" w:rsidRDefault="00000000">
      <w:pPr>
        <w:pStyle w:val="FirstParagraph"/>
      </w:pPr>
      <w:r>
        <w:t xml:space="preserve">There are numerous causal discovery algorithms available; however, in this study, we focus on algorithms suited to the potential cyclic relationships within our system. Specifically, we use FCI (Fast Causal Inference) and CCI (Cyclic Causal Inference), both capable of accounting for such cycles </w:t>
      </w:r>
      <w:commentRangeStart w:id="122"/>
      <w:r>
        <w:t xml:space="preserve">under certain conditions </w:t>
      </w:r>
      <w:commentRangeEnd w:id="122"/>
      <w:r w:rsidR="00021991">
        <w:rPr>
          <w:rStyle w:val="CommentReference"/>
        </w:rPr>
        <w:commentReference w:id="122"/>
      </w:r>
      <w:r>
        <w:t xml:space="preserve">(Mooij &amp; Claassen, 2020; Strobl, 2019). Additionally, we include the PC algorithm as a reference, given its simplicity and prominence as one of the most widely known causal discovery </w:t>
      </w:r>
      <w:commentRangeStart w:id="123"/>
      <w:del w:id="124" w:author="Leonie K. Elsenburg" w:date="2024-12-17T14:09:00Z">
        <w:r w:rsidDel="00021991">
          <w:delText xml:space="preserve">methods </w:delText>
        </w:r>
      </w:del>
      <w:ins w:id="125" w:author="Leonie K. Elsenburg" w:date="2024-12-17T14:09:00Z">
        <w:r w:rsidR="00021991">
          <w:t xml:space="preserve">algorithms </w:t>
        </w:r>
      </w:ins>
      <w:commentRangeEnd w:id="123"/>
      <w:ins w:id="126" w:author="Leonie K. Elsenburg" w:date="2024-12-17T14:10:00Z">
        <w:r w:rsidR="00021991">
          <w:rPr>
            <w:rStyle w:val="CommentReference"/>
          </w:rPr>
          <w:commentReference w:id="123"/>
        </w:r>
      </w:ins>
      <w:r>
        <w:t>(Spirtes et al., 2001). For a more detailed explanation of these algorithms, please refer to Park et al. (2024).</w:t>
      </w:r>
    </w:p>
    <w:p w14:paraId="4FBC33FF" w14:textId="77777777" w:rsidR="003A44A5" w:rsidRDefault="00000000">
      <w:pPr>
        <w:pStyle w:val="BodyText"/>
      </w:pPr>
      <w:r>
        <w:rPr>
          <w:b/>
          <w:bCs/>
        </w:rPr>
        <w:t>Table 1</w:t>
      </w:r>
      <w:r>
        <w:t>: Assumptions of causal discovery algorithms.</w:t>
      </w:r>
    </w:p>
    <w:tbl>
      <w:tblPr>
        <w:tblStyle w:val="Table"/>
        <w:tblW w:w="5000" w:type="pct"/>
        <w:tblLayout w:type="fixed"/>
        <w:tblLook w:val="0020" w:firstRow="1" w:lastRow="0" w:firstColumn="0" w:lastColumn="0" w:noHBand="0" w:noVBand="0"/>
      </w:tblPr>
      <w:tblGrid>
        <w:gridCol w:w="1322"/>
        <w:gridCol w:w="1441"/>
        <w:gridCol w:w="2398"/>
        <w:gridCol w:w="3035"/>
        <w:gridCol w:w="1164"/>
      </w:tblGrid>
      <w:tr w:rsidR="003A44A5" w14:paraId="07245BD3" w14:textId="77777777" w:rsidTr="004F189C">
        <w:trPr>
          <w:cnfStyle w:val="100000000000" w:firstRow="1" w:lastRow="0" w:firstColumn="0" w:lastColumn="0" w:oddVBand="0" w:evenVBand="0" w:oddHBand="0" w:evenHBand="0" w:firstRowFirstColumn="0" w:firstRowLastColumn="0" w:lastRowFirstColumn="0" w:lastRowLastColumn="0"/>
          <w:tblHeader/>
        </w:trPr>
        <w:tc>
          <w:tcPr>
            <w:tcW w:w="1351" w:type="dxa"/>
          </w:tcPr>
          <w:p w14:paraId="0223AF28" w14:textId="77777777" w:rsidR="003A44A5" w:rsidRDefault="00000000">
            <w:pPr>
              <w:pStyle w:val="Compact"/>
            </w:pPr>
            <w:r>
              <w:t>Algorithm</w:t>
            </w:r>
          </w:p>
        </w:tc>
        <w:tc>
          <w:tcPr>
            <w:tcW w:w="1473" w:type="dxa"/>
          </w:tcPr>
          <w:p w14:paraId="2E034C20" w14:textId="77777777" w:rsidR="003A44A5" w:rsidRDefault="00000000">
            <w:pPr>
              <w:pStyle w:val="Compact"/>
            </w:pPr>
            <w:r>
              <w:t>Acyclicity</w:t>
            </w:r>
          </w:p>
        </w:tc>
        <w:tc>
          <w:tcPr>
            <w:tcW w:w="2455" w:type="dxa"/>
          </w:tcPr>
          <w:p w14:paraId="4F8C431D" w14:textId="77777777" w:rsidR="003A44A5" w:rsidRDefault="00000000">
            <w:pPr>
              <w:pStyle w:val="Compact"/>
            </w:pPr>
            <w:r>
              <w:t>Causal sufficiency</w:t>
            </w:r>
          </w:p>
        </w:tc>
        <w:tc>
          <w:tcPr>
            <w:tcW w:w="3109" w:type="dxa"/>
          </w:tcPr>
          <w:p w14:paraId="52F7980F" w14:textId="77777777" w:rsidR="003A44A5" w:rsidRDefault="00000000">
            <w:pPr>
              <w:pStyle w:val="Compact"/>
            </w:pPr>
            <w:r>
              <w:t>Absence of selection bias</w:t>
            </w:r>
          </w:p>
        </w:tc>
        <w:tc>
          <w:tcPr>
            <w:tcW w:w="1188" w:type="dxa"/>
          </w:tcPr>
          <w:p w14:paraId="7F916032" w14:textId="77777777" w:rsidR="003A44A5" w:rsidRDefault="00000000">
            <w:pPr>
              <w:pStyle w:val="Compact"/>
            </w:pPr>
            <w:r>
              <w:t>Output</w:t>
            </w:r>
          </w:p>
        </w:tc>
      </w:tr>
      <w:tr w:rsidR="003A44A5" w14:paraId="49875D14" w14:textId="77777777" w:rsidTr="004F189C">
        <w:tc>
          <w:tcPr>
            <w:tcW w:w="1351" w:type="dxa"/>
          </w:tcPr>
          <w:p w14:paraId="18E3524C" w14:textId="77777777" w:rsidR="003A44A5" w:rsidRDefault="00000000">
            <w:pPr>
              <w:pStyle w:val="Compact"/>
            </w:pPr>
            <w:r>
              <w:t>PC</w:t>
            </w:r>
          </w:p>
        </w:tc>
        <w:tc>
          <w:tcPr>
            <w:tcW w:w="1473" w:type="dxa"/>
          </w:tcPr>
          <w:p w14:paraId="63D8DA44" w14:textId="77777777" w:rsidR="003A44A5" w:rsidRDefault="00000000">
            <w:pPr>
              <w:pStyle w:val="Compact"/>
            </w:pPr>
            <w:r>
              <w:t>✓</w:t>
            </w:r>
          </w:p>
        </w:tc>
        <w:tc>
          <w:tcPr>
            <w:tcW w:w="2455" w:type="dxa"/>
          </w:tcPr>
          <w:p w14:paraId="113A4670" w14:textId="77777777" w:rsidR="003A44A5" w:rsidRDefault="00000000">
            <w:pPr>
              <w:pStyle w:val="Compact"/>
            </w:pPr>
            <w:r>
              <w:t>✓</w:t>
            </w:r>
          </w:p>
        </w:tc>
        <w:tc>
          <w:tcPr>
            <w:tcW w:w="3109" w:type="dxa"/>
          </w:tcPr>
          <w:p w14:paraId="03ACE11A" w14:textId="77777777" w:rsidR="003A44A5" w:rsidRDefault="00000000">
            <w:pPr>
              <w:pStyle w:val="Compact"/>
            </w:pPr>
            <w:r>
              <w:t>✓</w:t>
            </w:r>
          </w:p>
        </w:tc>
        <w:tc>
          <w:tcPr>
            <w:tcW w:w="1188" w:type="dxa"/>
          </w:tcPr>
          <w:p w14:paraId="1A444E95" w14:textId="77777777" w:rsidR="003A44A5" w:rsidRDefault="00000000">
            <w:pPr>
              <w:pStyle w:val="Compact"/>
            </w:pPr>
            <w:r>
              <w:t>CPDAG</w:t>
            </w:r>
          </w:p>
        </w:tc>
      </w:tr>
      <w:tr w:rsidR="003A44A5" w14:paraId="1E0EDB61" w14:textId="77777777" w:rsidTr="004F189C">
        <w:tc>
          <w:tcPr>
            <w:tcW w:w="1351" w:type="dxa"/>
          </w:tcPr>
          <w:p w14:paraId="690AB5E2" w14:textId="77777777" w:rsidR="003A44A5" w:rsidRDefault="00000000">
            <w:pPr>
              <w:pStyle w:val="Compact"/>
            </w:pPr>
            <w:r>
              <w:t>FCI</w:t>
            </w:r>
          </w:p>
        </w:tc>
        <w:tc>
          <w:tcPr>
            <w:tcW w:w="1473" w:type="dxa"/>
          </w:tcPr>
          <w:p w14:paraId="5AF09556" w14:textId="77777777" w:rsidR="003A44A5" w:rsidRDefault="00000000">
            <w:pPr>
              <w:pStyle w:val="Compact"/>
            </w:pPr>
            <w:r>
              <w:t>-¹</w:t>
            </w:r>
          </w:p>
        </w:tc>
        <w:tc>
          <w:tcPr>
            <w:tcW w:w="2455" w:type="dxa"/>
          </w:tcPr>
          <w:p w14:paraId="5A9DF635" w14:textId="77777777" w:rsidR="003A44A5" w:rsidRDefault="00000000">
            <w:pPr>
              <w:pStyle w:val="Compact"/>
            </w:pPr>
            <w:r>
              <w:t>✓</w:t>
            </w:r>
          </w:p>
        </w:tc>
        <w:tc>
          <w:tcPr>
            <w:tcW w:w="3109" w:type="dxa"/>
          </w:tcPr>
          <w:p w14:paraId="78FB33A8" w14:textId="77777777" w:rsidR="003A44A5" w:rsidRDefault="00000000">
            <w:pPr>
              <w:pStyle w:val="Compact"/>
            </w:pPr>
            <w:r>
              <w:t>-¹</w:t>
            </w:r>
          </w:p>
        </w:tc>
        <w:tc>
          <w:tcPr>
            <w:tcW w:w="1188" w:type="dxa"/>
          </w:tcPr>
          <w:p w14:paraId="57F99D28" w14:textId="77777777" w:rsidR="003A44A5" w:rsidRDefault="00000000">
            <w:pPr>
              <w:pStyle w:val="Compact"/>
            </w:pPr>
            <w:r>
              <w:t>PAG</w:t>
            </w:r>
          </w:p>
        </w:tc>
      </w:tr>
      <w:tr w:rsidR="003A44A5" w14:paraId="06432E2C" w14:textId="77777777" w:rsidTr="004F189C">
        <w:tc>
          <w:tcPr>
            <w:tcW w:w="1351" w:type="dxa"/>
            <w:tcBorders>
              <w:bottom w:val="single" w:sz="4" w:space="0" w:color="auto"/>
            </w:tcBorders>
          </w:tcPr>
          <w:p w14:paraId="3B02D588" w14:textId="77777777" w:rsidR="003A44A5" w:rsidRDefault="00000000">
            <w:pPr>
              <w:pStyle w:val="Compact"/>
            </w:pPr>
            <w:r>
              <w:t>CCI</w:t>
            </w:r>
          </w:p>
        </w:tc>
        <w:tc>
          <w:tcPr>
            <w:tcW w:w="1473" w:type="dxa"/>
            <w:tcBorders>
              <w:bottom w:val="single" w:sz="4" w:space="0" w:color="auto"/>
            </w:tcBorders>
          </w:tcPr>
          <w:p w14:paraId="76C68C35" w14:textId="77777777" w:rsidR="003A44A5" w:rsidRDefault="00000000">
            <w:pPr>
              <w:pStyle w:val="Compact"/>
            </w:pPr>
            <w:r>
              <w:t>x</w:t>
            </w:r>
          </w:p>
        </w:tc>
        <w:tc>
          <w:tcPr>
            <w:tcW w:w="2455" w:type="dxa"/>
            <w:tcBorders>
              <w:bottom w:val="single" w:sz="4" w:space="0" w:color="auto"/>
            </w:tcBorders>
          </w:tcPr>
          <w:p w14:paraId="39FDCA3C" w14:textId="77777777" w:rsidR="003A44A5" w:rsidRDefault="00000000">
            <w:pPr>
              <w:pStyle w:val="Compact"/>
            </w:pPr>
            <w:r>
              <w:t>x</w:t>
            </w:r>
          </w:p>
        </w:tc>
        <w:tc>
          <w:tcPr>
            <w:tcW w:w="3109" w:type="dxa"/>
            <w:tcBorders>
              <w:bottom w:val="single" w:sz="4" w:space="0" w:color="auto"/>
            </w:tcBorders>
          </w:tcPr>
          <w:p w14:paraId="584438BC" w14:textId="77777777" w:rsidR="003A44A5" w:rsidRDefault="00000000">
            <w:pPr>
              <w:pStyle w:val="Compact"/>
            </w:pPr>
            <w:r>
              <w:t>x</w:t>
            </w:r>
          </w:p>
        </w:tc>
        <w:tc>
          <w:tcPr>
            <w:tcW w:w="1188" w:type="dxa"/>
            <w:tcBorders>
              <w:bottom w:val="single" w:sz="4" w:space="0" w:color="auto"/>
            </w:tcBorders>
          </w:tcPr>
          <w:p w14:paraId="4C417570" w14:textId="77777777" w:rsidR="003A44A5" w:rsidRDefault="00000000">
            <w:pPr>
              <w:pStyle w:val="Compact"/>
            </w:pPr>
            <w:r>
              <w:t>MAAG</w:t>
            </w:r>
          </w:p>
        </w:tc>
      </w:tr>
    </w:tbl>
    <w:p w14:paraId="218DD959" w14:textId="77777777" w:rsidR="003A44A5" w:rsidRPr="004F189C" w:rsidRDefault="00000000" w:rsidP="004F189C">
      <w:pPr>
        <w:pStyle w:val="FirstParagraph"/>
        <w:spacing w:before="0"/>
        <w:rPr>
          <w:sz w:val="21"/>
          <w:szCs w:val="21"/>
        </w:rPr>
      </w:pPr>
      <w:r w:rsidRPr="004F189C">
        <w:rPr>
          <w:sz w:val="21"/>
          <w:szCs w:val="21"/>
        </w:rPr>
        <w:t>¹FCI can detect cycles in systems that lack selection bias and exhibit non-linear relationships (Mooij &amp; Claassen, 2020).</w:t>
      </w:r>
    </w:p>
    <w:p w14:paraId="59D7E207" w14:textId="61B81596" w:rsidR="003A44A5" w:rsidRDefault="00000000">
      <w:pPr>
        <w:pStyle w:val="BodyText"/>
      </w:pPr>
      <w:r>
        <w:t>As shown in Table 1, the resulting graphs from FCI and CCI differ slightly (</w:t>
      </w:r>
      <w:r>
        <w:rPr>
          <w:i/>
          <w:iCs/>
        </w:rPr>
        <w:t>PAG</w:t>
      </w:r>
      <w:r>
        <w:t xml:space="preserve">: partial ancestral graph; </w:t>
      </w:r>
      <w:r>
        <w:rPr>
          <w:i/>
          <w:iCs/>
        </w:rPr>
        <w:t>MAAG</w:t>
      </w:r>
      <w:r>
        <w:t xml:space="preserve">: maximal almost ancestral graph) due to their reliance on different </w:t>
      </w:r>
      <w:r>
        <w:lastRenderedPageBreak/>
        <w:t xml:space="preserve">underlying assumptions. Both </w:t>
      </w:r>
      <w:ins w:id="127" w:author="Leonie K. Elsenburg" w:date="2024-12-17T14:13:00Z">
        <w:r w:rsidR="00021991">
          <w:t xml:space="preserve">algorithms </w:t>
        </w:r>
      </w:ins>
      <w:r>
        <w:t xml:space="preserve">encode information about causal relationships between variables, where the presence of an edge indicates causal </w:t>
      </w:r>
      <w:r>
        <w:rPr>
          <w:i/>
          <w:iCs/>
        </w:rPr>
        <w:t>ancestry</w:t>
      </w:r>
      <w:r>
        <w:t xml:space="preserve">. </w:t>
      </w:r>
      <w:ins w:id="128" w:author="Leonie K. Elsenburg" w:date="2024-12-17T14:22:00Z">
        <w:r w:rsidR="00FD11C8">
          <w:t xml:space="preserve">This means that the </w:t>
        </w:r>
      </w:ins>
      <w:ins w:id="129" w:author="Leonie K. Elsenburg" w:date="2024-12-17T14:23:00Z">
        <w:r w:rsidR="00FD11C8">
          <w:t xml:space="preserve">presence of </w:t>
        </w:r>
      </w:ins>
      <w:ins w:id="130" w:author="Leonie K. Elsenburg" w:date="2024-12-17T15:23:00Z">
        <w:r w:rsidR="001C2C2F">
          <w:t xml:space="preserve">edge endpoints </w:t>
        </w:r>
      </w:ins>
      <w:ins w:id="131" w:author="Leonie K. Elsenburg" w:date="2024-12-17T14:23:00Z">
        <w:r w:rsidR="00FD11C8">
          <w:t xml:space="preserve">indicates information about whether a factor is a cause, not </w:t>
        </w:r>
      </w:ins>
      <w:ins w:id="132" w:author="Leonie K. Elsenburg" w:date="2024-12-17T14:25:00Z">
        <w:r w:rsidR="00FD11C8">
          <w:t xml:space="preserve">about </w:t>
        </w:r>
      </w:ins>
      <w:ins w:id="133" w:author="Leonie K. Elsenburg" w:date="2024-12-17T14:23:00Z">
        <w:r w:rsidR="00FD11C8">
          <w:t>whet</w:t>
        </w:r>
      </w:ins>
      <w:ins w:id="134" w:author="Leonie K. Elsenburg" w:date="2024-12-17T14:24:00Z">
        <w:r w:rsidR="00FD11C8">
          <w:t xml:space="preserve">her it is a consequence. </w:t>
        </w:r>
      </w:ins>
      <w:r>
        <w:t xml:space="preserve">Directed edges, </w:t>
      </w:r>
      <w:ins w:id="135" w:author="Leonie K. Elsenburg" w:date="2024-12-17T14:21:00Z">
        <w:r w:rsidR="00FD11C8">
          <w:rPr>
            <w:rFonts w:eastAsiaTheme="minorEastAsia"/>
          </w:rPr>
          <w:t xml:space="preserve">such as </w:t>
        </w:r>
      </w:ins>
      <m:oMath>
        <m:r>
          <w:rPr>
            <w:rFonts w:ascii="Cambria Math" w:hAnsi="Cambria Math"/>
          </w:rPr>
          <m:t>A</m:t>
        </m:r>
      </m:oMath>
      <w:r>
        <w:t xml:space="preserve"> *→ </w:t>
      </w:r>
      <m:oMath>
        <m:r>
          <w:rPr>
            <w:rFonts w:ascii="Cambria Math" w:hAnsi="Cambria Math"/>
          </w:rPr>
          <m:t>B</m:t>
        </m:r>
      </m:oMath>
      <w:ins w:id="136" w:author="Leonie K. Elsenburg" w:date="2024-12-17T14:19:00Z">
        <w:r w:rsidR="00FD11C8">
          <w:rPr>
            <w:rFonts w:eastAsiaTheme="minorEastAsia"/>
          </w:rPr>
          <w:t xml:space="preserve"> </w:t>
        </w:r>
      </w:ins>
      <w:ins w:id="137" w:author="Leonie K. Elsenburg" w:date="2024-12-17T14:20:00Z">
        <w:r w:rsidR="00FD11C8">
          <w:rPr>
            <w:rFonts w:eastAsiaTheme="minorEastAsia"/>
          </w:rPr>
          <w:t xml:space="preserve">with any type of </w:t>
        </w:r>
      </w:ins>
      <w:ins w:id="138" w:author="Leonie K. Elsenburg" w:date="2024-12-17T15:23:00Z">
        <w:r w:rsidR="001C2C2F">
          <w:rPr>
            <w:rFonts w:eastAsiaTheme="minorEastAsia"/>
          </w:rPr>
          <w:t>edge endpoint</w:t>
        </w:r>
      </w:ins>
      <w:ins w:id="139" w:author="Leonie K. Elsenburg" w:date="2024-12-17T14:20:00Z">
        <w:r w:rsidR="00FD11C8">
          <w:rPr>
            <w:rFonts w:eastAsiaTheme="minorEastAsia"/>
          </w:rPr>
          <w:t xml:space="preserve"> on the side of </w:t>
        </w:r>
      </w:ins>
      <m:oMath>
        <m:r>
          <w:ins w:id="140" w:author="Leonie K. Elsenburg" w:date="2024-12-17T14:20:00Z">
            <w:rPr>
              <w:rFonts w:ascii="Cambria Math" w:hAnsi="Cambria Math"/>
            </w:rPr>
            <m:t>A</m:t>
          </w:ins>
        </m:r>
      </m:oMath>
      <w:ins w:id="141" w:author="Leonie K. Elsenburg" w:date="2024-12-17T14:20:00Z">
        <w:r w:rsidR="00FD11C8">
          <w:rPr>
            <w:rFonts w:eastAsiaTheme="minorEastAsia"/>
          </w:rPr>
          <w:t xml:space="preserve"> (*)</w:t>
        </w:r>
      </w:ins>
      <w:r>
        <w:t xml:space="preserve">, specify that </w:t>
      </w:r>
      <m:oMath>
        <m:r>
          <w:rPr>
            <w:rFonts w:ascii="Cambria Math" w:hAnsi="Cambria Math"/>
          </w:rPr>
          <m:t>B</m:t>
        </m:r>
      </m:oMath>
      <w:r>
        <w:t xml:space="preserve"> is not an ancestor </w:t>
      </w:r>
      <w:ins w:id="142" w:author="Leonie K. Elsenburg" w:date="2024-12-17T14:24:00Z">
        <w:r w:rsidR="00FD11C8">
          <w:t xml:space="preserve">(i.e. cause) </w:t>
        </w:r>
      </w:ins>
      <w:r>
        <w:t xml:space="preserve">of </w:t>
      </w:r>
      <m:oMath>
        <m:r>
          <w:rPr>
            <w:rFonts w:ascii="Cambria Math" w:hAnsi="Cambria Math"/>
          </w:rPr>
          <m:t>A</m:t>
        </m:r>
      </m:oMath>
      <w:r>
        <w:t xml:space="preserve"> in every graph within </w:t>
      </w:r>
      <w:commentRangeStart w:id="143"/>
      <w:r>
        <w:t xml:space="preserve">the Markov equivalence class, </w:t>
      </w:r>
      <m:oMath>
        <m:r>
          <w:rPr>
            <w:rFonts w:ascii="Cambria Math" w:hAnsi="Cambria Math"/>
          </w:rPr>
          <m:t>Equiv</m:t>
        </m:r>
        <m:d>
          <m:dPr>
            <m:ctrlPr>
              <w:rPr>
                <w:rFonts w:ascii="Cambria Math" w:hAnsi="Cambria Math"/>
              </w:rPr>
            </m:ctrlPr>
          </m:dPr>
          <m:e>
            <m:r>
              <w:rPr>
                <w:rFonts w:ascii="Cambria Math" w:hAnsi="Cambria Math"/>
              </w:rPr>
              <m:t>G</m:t>
            </m:r>
          </m:e>
        </m:d>
        <w:commentRangeEnd w:id="143"/>
        <m:r>
          <m:rPr>
            <m:sty m:val="p"/>
          </m:rPr>
          <w:rPr>
            <w:rStyle w:val="CommentReference"/>
          </w:rPr>
          <w:commentReference w:id="143"/>
        </m:r>
      </m:oMath>
      <w:r>
        <w:t xml:space="preserve">. </w:t>
      </w:r>
      <m:oMath>
        <m:r>
          <w:rPr>
            <w:rFonts w:ascii="Cambria Math" w:hAnsi="Cambria Math"/>
          </w:rPr>
          <m:t>A</m:t>
        </m:r>
      </m:oMath>
      <w:r>
        <w:t>*—</w:t>
      </w:r>
      <m:oMath>
        <m:r>
          <w:rPr>
            <w:rFonts w:ascii="Cambria Math" w:hAnsi="Cambria Math"/>
          </w:rPr>
          <m:t>B</m:t>
        </m:r>
      </m:oMath>
      <w:r>
        <w:t xml:space="preserve"> represent cases where </w:t>
      </w:r>
      <m:oMath>
        <m:r>
          <w:rPr>
            <w:rFonts w:ascii="Cambria Math" w:hAnsi="Cambria Math"/>
          </w:rPr>
          <m:t>B</m:t>
        </m:r>
      </m:oMath>
      <w:r>
        <w:t xml:space="preserve"> is an ancestor of </w:t>
      </w:r>
      <m:oMath>
        <m:r>
          <w:rPr>
            <w:rFonts w:ascii="Cambria Math" w:hAnsi="Cambria Math"/>
          </w:rPr>
          <m:t>A</m:t>
        </m:r>
      </m:oMath>
      <w:r>
        <w:t xml:space="preserve"> in every graph in </w:t>
      </w:r>
      <m:oMath>
        <m:r>
          <w:rPr>
            <w:rFonts w:ascii="Cambria Math" w:hAnsi="Cambria Math"/>
          </w:rPr>
          <m:t>Equiv</m:t>
        </m:r>
        <m:d>
          <m:dPr>
            <m:ctrlPr>
              <w:rPr>
                <w:rFonts w:ascii="Cambria Math" w:hAnsi="Cambria Math"/>
              </w:rPr>
            </m:ctrlPr>
          </m:dPr>
          <m:e>
            <m:r>
              <w:rPr>
                <w:rFonts w:ascii="Cambria Math" w:hAnsi="Cambria Math"/>
              </w:rPr>
              <m:t>G</m:t>
            </m:r>
          </m:e>
        </m:d>
      </m:oMath>
      <w:r>
        <w:t xml:space="preserve">. Circle endpoints, </w:t>
      </w:r>
      <m:oMath>
        <m:r>
          <w:rPr>
            <w:rFonts w:ascii="Cambria Math" w:hAnsi="Cambria Math"/>
          </w:rPr>
          <m:t>A</m:t>
        </m:r>
      </m:oMath>
      <w:r>
        <w:t>*-o</w:t>
      </w:r>
      <m:oMath>
        <m:r>
          <w:rPr>
            <w:rFonts w:ascii="Cambria Math" w:hAnsi="Cambria Math"/>
          </w:rPr>
          <m:t>B</m:t>
        </m:r>
      </m:oMath>
      <w:r>
        <w:t xml:space="preserve">, denote </w:t>
      </w:r>
      <w:commentRangeStart w:id="144"/>
      <w:r>
        <w:t>ambiguity in the ancestral relationship</w:t>
      </w:r>
      <w:commentRangeEnd w:id="144"/>
      <w:r w:rsidR="000E458B">
        <w:rPr>
          <w:rStyle w:val="CommentReference"/>
        </w:rPr>
        <w:commentReference w:id="144"/>
      </w:r>
      <w:r>
        <w:t xml:space="preserve">, meaning that </w:t>
      </w:r>
      <m:oMath>
        <m:r>
          <w:rPr>
            <w:rFonts w:ascii="Cambria Math" w:hAnsi="Cambria Math"/>
          </w:rPr>
          <m:t>B</m:t>
        </m:r>
      </m:oMath>
      <w:r>
        <w:t xml:space="preserve">’s ancestral status relative to </w:t>
      </w:r>
      <m:oMath>
        <m:r>
          <w:rPr>
            <w:rFonts w:ascii="Cambria Math" w:hAnsi="Cambria Math"/>
          </w:rPr>
          <m:t>A</m:t>
        </m:r>
      </m:oMath>
      <w:r>
        <w:t xml:space="preserve"> varies across graphs in </w:t>
      </w:r>
      <m:oMath>
        <m:r>
          <w:rPr>
            <w:rFonts w:ascii="Cambria Math" w:hAnsi="Cambria Math"/>
          </w:rPr>
          <m:t>Equiv</m:t>
        </m:r>
        <m:d>
          <m:dPr>
            <m:ctrlPr>
              <w:rPr>
                <w:rFonts w:ascii="Cambria Math" w:hAnsi="Cambria Math"/>
              </w:rPr>
            </m:ctrlPr>
          </m:dPr>
          <m:e>
            <m:r>
              <w:rPr>
                <w:rFonts w:ascii="Cambria Math" w:hAnsi="Cambria Math"/>
              </w:rPr>
              <m:t>G</m:t>
            </m:r>
          </m:e>
        </m:d>
      </m:oMath>
      <w:r>
        <w:t>.</w:t>
      </w:r>
    </w:p>
    <w:p w14:paraId="4A07174F" w14:textId="77777777" w:rsidR="003A44A5" w:rsidRDefault="00000000">
      <w:pPr>
        <w:pStyle w:val="BodyText"/>
      </w:pPr>
      <w:r>
        <w:t xml:space="preserve">In contrast, the graph produced by the PC algorithm is a </w:t>
      </w:r>
      <w:r>
        <w:rPr>
          <w:i/>
          <w:iCs/>
        </w:rPr>
        <w:t>CPDAG</w:t>
      </w:r>
      <w:r>
        <w:t xml:space="preserve"> (completed partially directed acyclic graph), where directed edges (</w:t>
      </w:r>
      <m:oMath>
        <m:r>
          <w:rPr>
            <w:rFonts w:ascii="Cambria Math" w:hAnsi="Cambria Math"/>
          </w:rPr>
          <m:t>A</m:t>
        </m:r>
      </m:oMath>
      <w:r>
        <w:t xml:space="preserve"> → </w:t>
      </w:r>
      <m:oMath>
        <m:r>
          <w:rPr>
            <w:rFonts w:ascii="Cambria Math" w:hAnsi="Cambria Math"/>
          </w:rPr>
          <m:t>B</m:t>
        </m:r>
      </m:oMath>
      <w:r>
        <w:t xml:space="preserve">) indicate that </w:t>
      </w:r>
      <m:oMath>
        <m:r>
          <w:rPr>
            <w:rFonts w:ascii="Cambria Math" w:hAnsi="Cambria Math"/>
          </w:rPr>
          <m:t>A</m:t>
        </m:r>
      </m:oMath>
      <w:r>
        <w:t xml:space="preserve"> is a direct cause (parent) of </w:t>
      </w:r>
      <m:oMath>
        <m:r>
          <w:rPr>
            <w:rFonts w:ascii="Cambria Math" w:hAnsi="Cambria Math"/>
          </w:rPr>
          <m:t>B</m:t>
        </m:r>
      </m:oMath>
      <w:r>
        <w:t xml:space="preserve">. Unlike FCI and CCI, the CPDAG does not include circle symbols. Instead, when the PC algorithm cannot determine the direction, it represents uncertainty with bidirectional arrows. While PC serves as a useful reference, its strict assumptions of acyclicity and the absence of latent confounders limit its applicability in more complex settings. Therefore, our primary focus remains on the results from FCI and CCI. For completeness, all PC algorithm results are provided in the </w:t>
      </w:r>
      <w:hyperlink w:anchor="sec-appendix">
        <w:r w:rsidR="003A44A5">
          <w:rPr>
            <w:rStyle w:val="Hyperlink"/>
          </w:rPr>
          <w:t>Appendix</w:t>
        </w:r>
      </w:hyperlink>
      <w:r>
        <w:t>.</w:t>
      </w:r>
    </w:p>
    <w:p w14:paraId="0D1619B4" w14:textId="13DD9B73" w:rsidR="003A44A5" w:rsidRDefault="00000000">
      <w:pPr>
        <w:pStyle w:val="BodyText"/>
      </w:pPr>
      <w:r>
        <w:t>One practical challenge in applying these algorithms to the HELIUS data</w:t>
      </w:r>
      <w:del w:id="145" w:author="Leonie K. Elsenburg" w:date="2024-12-17T14:29:00Z">
        <w:r w:rsidDel="00601585">
          <w:delText>set</w:delText>
        </w:r>
      </w:del>
      <w:r>
        <w:t xml:space="preserve"> is that the data does not follow a Gaussian distribution, and the relationships </w:t>
      </w:r>
      <w:del w:id="146" w:author="Nicolaou, M. (Mary)" w:date="2025-01-07T13:35:00Z">
        <w:r w:rsidDel="00BB4407">
          <w:delText xml:space="preserve">among </w:delText>
        </w:r>
      </w:del>
      <w:ins w:id="147" w:author="Nicolaou, M. (Mary)" w:date="2025-01-07T13:35:00Z">
        <w:r w:rsidR="00BB4407">
          <w:t xml:space="preserve">between </w:t>
        </w:r>
      </w:ins>
      <w:r>
        <w:t xml:space="preserve">variables are unlikely to be strictly linear. To account for this, we complement the commonly used Gaussian conditional independence test (CI test), which relies on partial correlations, with a non-parametric CI test based on kernel methods. However, kernel-based non-parametric tests are computationally demanding, particularly with large datasets like ours. To mitigate this issue, we employ Randomized Conditional Independence Test (RCIT) and the Randomized conditional Correlation Test (RCoT), which uses random Fourier features to approximate the kernel methods, thereby significantly reducing the computational cost (Strobl et al., 2019). For a more detailed explanation of RCIT and RCoT, see </w:t>
      </w:r>
      <w:hyperlink w:anchor="sec-rcot">
        <w:r w:rsidR="003A44A5">
          <w:rPr>
            <w:rStyle w:val="Hyperlink"/>
          </w:rPr>
          <w:t>Section 6.8</w:t>
        </w:r>
      </w:hyperlink>
      <w:r>
        <w:t>.</w:t>
      </w:r>
    </w:p>
    <w:p w14:paraId="23E4C65D" w14:textId="77777777" w:rsidR="003A44A5" w:rsidRDefault="00000000">
      <w:pPr>
        <w:pStyle w:val="Heading2"/>
      </w:pPr>
      <w:bookmarkStart w:id="148" w:name="analysis"/>
      <w:bookmarkEnd w:id="121"/>
      <w:r>
        <w:t>2.3 Analysis</w:t>
      </w:r>
    </w:p>
    <w:p w14:paraId="1A9AAB90" w14:textId="3231720B" w:rsidR="003A44A5" w:rsidRDefault="00000000">
      <w:pPr>
        <w:pStyle w:val="FirstParagraph"/>
      </w:pPr>
      <w:r>
        <w:t xml:space="preserve">We analyze the causal structure using two approaches: one with the </w:t>
      </w:r>
      <w:commentRangeStart w:id="149"/>
      <w:r>
        <w:t xml:space="preserve">PHQ sum score </w:t>
      </w:r>
      <w:commentRangeEnd w:id="149"/>
      <w:r w:rsidR="00BB4407">
        <w:rPr>
          <w:rStyle w:val="CommentReference"/>
        </w:rPr>
        <w:commentReference w:id="149"/>
      </w:r>
      <w:r>
        <w:t>representing overall depression severity, and another with individual symptom scores. The PHQ sum score simplifies the analysis by reducing dimensionality, which is computationally advantageous and provides a broad, interpretable perspective on depression’s relationship with precari</w:t>
      </w:r>
      <w:ins w:id="150" w:author="Leonie K. Elsenburg" w:date="2024-12-17T14:33:00Z">
        <w:r w:rsidR="00601585">
          <w:t>ousness</w:t>
        </w:r>
      </w:ins>
      <w:del w:id="151" w:author="Leonie K. Elsenburg" w:date="2024-12-17T14:33:00Z">
        <w:r w:rsidDel="00601585">
          <w:delText>ty</w:delText>
        </w:r>
      </w:del>
      <w:r>
        <w:t xml:space="preserve"> factors. In contrast, individual symptom scores offer a nuanced understanding, capturing the heterogeneous ways symptoms respond to precari</w:t>
      </w:r>
      <w:ins w:id="152" w:author="Leonie K. Elsenburg" w:date="2024-12-17T14:33:00Z">
        <w:r w:rsidR="00601585">
          <w:t>ousness</w:t>
        </w:r>
      </w:ins>
      <w:del w:id="153" w:author="Leonie K. Elsenburg" w:date="2024-12-17T14:33:00Z">
        <w:r w:rsidDel="00601585">
          <w:delText>ty</w:delText>
        </w:r>
      </w:del>
      <w:r>
        <w:t xml:space="preserve"> factors. However, analyzing individual symptoms poses methodological challenges due to their non-standard distributions and the increased complexity introduced by the higher dimensionality. </w:t>
      </w:r>
      <w:commentRangeStart w:id="154"/>
      <w:r>
        <w:t>By employing both approaches, we balance simplicity and granularity, ensuring robustness in our findings</w:t>
      </w:r>
      <w:commentRangeEnd w:id="154"/>
      <w:r w:rsidR="007F103A">
        <w:rPr>
          <w:rStyle w:val="CommentReference"/>
        </w:rPr>
        <w:commentReference w:id="154"/>
      </w:r>
      <w:r>
        <w:t>: the PHQ sum score captures overarching trends, while symptom-level analysis reveals detailed dynamics, essential for tailoring specific interventions.</w:t>
      </w:r>
    </w:p>
    <w:p w14:paraId="3AB47B9E" w14:textId="703E0060" w:rsidR="003A44A5" w:rsidRDefault="00000000">
      <w:pPr>
        <w:pStyle w:val="BodyText"/>
      </w:pPr>
      <w:r>
        <w:lastRenderedPageBreak/>
        <w:t xml:space="preserve">To evaluate the sensitivity of the results to the choice of alpha levels and ensure consistency, we test two significance levels — </w:t>
      </w:r>
      <m:oMath>
        <m:r>
          <w:rPr>
            <w:rFonts w:ascii="Cambria Math" w:hAnsi="Cambria Math"/>
          </w:rPr>
          <m:t>α</m:t>
        </m:r>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0.05</m:t>
        </m:r>
      </m:oMath>
      <w:r>
        <w:t>. To further ensure robustness, we employ bootstrapping to generate 100 bootstrap samples</w:t>
      </w:r>
      <w:ins w:id="155" w:author="Leonie K. Elsenburg" w:date="2024-12-17T14:36:00Z">
        <w:r w:rsidR="00601585">
          <w:t>.</w:t>
        </w:r>
      </w:ins>
      <w:r>
        <w:t xml:space="preserve"> For each sample, we estimate causal graphs and retain only the edges and directions that appear above predefined thresholds.</w:t>
      </w:r>
    </w:p>
    <w:p w14:paraId="38F7411A" w14:textId="77777777" w:rsidR="003A44A5" w:rsidRDefault="00000000">
      <w:pPr>
        <w:pStyle w:val="BodyText"/>
      </w:pPr>
      <w:r>
        <w:t>The analyses are conducted under the following conditions:</w:t>
      </w:r>
    </w:p>
    <w:p w14:paraId="00896115" w14:textId="77777777" w:rsidR="003A44A5" w:rsidRDefault="00000000">
      <w:pPr>
        <w:pStyle w:val="Compact"/>
        <w:numPr>
          <w:ilvl w:val="0"/>
          <w:numId w:val="3"/>
        </w:numPr>
      </w:pPr>
      <w:r>
        <w:t>Significance levels (</w:t>
      </w:r>
      <m:oMath>
        <m:r>
          <w:rPr>
            <w:rFonts w:ascii="Cambria Math" w:hAnsi="Cambria Math"/>
          </w:rPr>
          <m:t>α</m:t>
        </m:r>
      </m:oMath>
      <w:r>
        <w:t>): 0.01 and 0.05</w:t>
      </w:r>
    </w:p>
    <w:p w14:paraId="315E25EA" w14:textId="77777777" w:rsidR="003A44A5" w:rsidRDefault="00000000">
      <w:pPr>
        <w:pStyle w:val="Compact"/>
        <w:numPr>
          <w:ilvl w:val="0"/>
          <w:numId w:val="3"/>
        </w:numPr>
      </w:pPr>
      <w:r>
        <w:t>Thresholds: 0.5, 0.6, 0.7, and 0.8</w:t>
      </w:r>
    </w:p>
    <w:p w14:paraId="03E16033" w14:textId="77777777" w:rsidR="003A44A5" w:rsidRDefault="00000000">
      <w:pPr>
        <w:pStyle w:val="Compact"/>
        <w:numPr>
          <w:ilvl w:val="0"/>
          <w:numId w:val="3"/>
        </w:numPr>
      </w:pPr>
      <w:r>
        <w:t>CI test: Gaussian CI test, RCoT</w:t>
      </w:r>
    </w:p>
    <w:p w14:paraId="78342980" w14:textId="77777777" w:rsidR="003A44A5" w:rsidRDefault="00000000">
      <w:pPr>
        <w:pStyle w:val="Compact"/>
        <w:numPr>
          <w:ilvl w:val="0"/>
          <w:numId w:val="3"/>
        </w:numPr>
      </w:pPr>
      <w:r>
        <w:t>Algorithms: FCI, CCI, and PC</w:t>
      </w:r>
    </w:p>
    <w:p w14:paraId="04291910" w14:textId="77777777" w:rsidR="003A44A5" w:rsidRDefault="00000000">
      <w:pPr>
        <w:pStyle w:val="FirstParagraph"/>
      </w:pPr>
      <w:r>
        <w:t xml:space="preserve">This setup yields 16 combinations (2 significance levels × 4 thresholds × 2 CI tests), applied across three algorithms, with each combination repeated for 100 bootstrap samples, resulting in a total of 1,600 resulting graphs. For analyses involving individual symptom variables, we streamline the setup by using thresholds of 0.6 and 0.7, reducing the number of bootstrap samples to 30. </w:t>
      </w:r>
      <w:commentRangeStart w:id="156"/>
      <w:r>
        <w:t>Additionally, we fix the skeleton of edges among symptom variables based on the common structure estimated across all three algorithms</w:t>
      </w:r>
      <w:commentRangeEnd w:id="156"/>
      <w:r w:rsidR="00D4681C">
        <w:rPr>
          <w:rStyle w:val="CommentReference"/>
        </w:rPr>
        <w:commentReference w:id="156"/>
      </w:r>
      <w:r>
        <w:t>, thereby reducing the computational time required to estimate skeletons. This fixed structure aligns with commonly observed skeleton structures in the literature, ensuring relevance to existing findings (</w:t>
      </w:r>
      <w:r>
        <w:rPr>
          <w:b/>
          <w:bCs/>
        </w:rPr>
        <w:t>cite the comp_model paper</w:t>
      </w:r>
      <w:r>
        <w:t>).</w:t>
      </w:r>
      <w:r>
        <w:rPr>
          <w:rStyle w:val="FootnoteReference"/>
        </w:rPr>
        <w:footnoteReference w:id="1"/>
      </w:r>
    </w:p>
    <w:p w14:paraId="37B338C7" w14:textId="262B8188" w:rsidR="003A44A5" w:rsidRDefault="00000000">
      <w:pPr>
        <w:pStyle w:val="BodyText"/>
      </w:pPr>
      <w:r>
        <w:t xml:space="preserve">To summarize the results, we identify the most frequently occurring edge endpoints across different </w:t>
      </w:r>
      <w:commentRangeStart w:id="159"/>
      <w:r>
        <w:t>experimental setups</w:t>
      </w:r>
      <w:commentRangeEnd w:id="159"/>
      <w:r w:rsidR="00D4681C">
        <w:rPr>
          <w:rStyle w:val="CommentReference"/>
        </w:rPr>
        <w:commentReference w:id="159"/>
      </w:r>
      <w:r>
        <w:t>. This ensures that only stable and consistent edges are retained, providing a clearer and more reliable understanding of the relationships between precari</w:t>
      </w:r>
      <w:ins w:id="160" w:author="Leonie K. Elsenburg" w:date="2024-12-17T14:44:00Z">
        <w:r w:rsidR="00D4681C">
          <w:t>ousness</w:t>
        </w:r>
      </w:ins>
      <w:del w:id="161" w:author="Leonie K. Elsenburg" w:date="2024-12-17T14:44:00Z">
        <w:r w:rsidDel="00D4681C">
          <w:delText>ty</w:delText>
        </w:r>
      </w:del>
      <w:r>
        <w:t xml:space="preserve"> factors and depression. Refer to </w:t>
      </w:r>
      <w:hyperlink w:anchor="fig-workflow">
        <w:r w:rsidR="003A44A5">
          <w:rPr>
            <w:rStyle w:val="Hyperlink"/>
          </w:rPr>
          <w:t>Figure 2</w:t>
        </w:r>
      </w:hyperlink>
      <w:r>
        <w:t xml:space="preserve"> for the analysis workflow.</w:t>
      </w:r>
    </w:p>
    <w:tbl>
      <w:tblPr>
        <w:tblStyle w:val="Table"/>
        <w:tblW w:w="5000" w:type="pct"/>
        <w:tblLayout w:type="fixed"/>
        <w:tblLook w:val="0000" w:firstRow="0" w:lastRow="0" w:firstColumn="0" w:lastColumn="0" w:noHBand="0" w:noVBand="0"/>
      </w:tblPr>
      <w:tblGrid>
        <w:gridCol w:w="9360"/>
      </w:tblGrid>
      <w:tr w:rsidR="003A44A5" w14:paraId="5590CF82" w14:textId="77777777">
        <w:tc>
          <w:tcPr>
            <w:tcW w:w="7920" w:type="dxa"/>
          </w:tcPr>
          <w:p w14:paraId="71960C72" w14:textId="77777777" w:rsidR="003A44A5" w:rsidRDefault="00000000">
            <w:pPr>
              <w:pStyle w:val="Compact"/>
              <w:jc w:val="center"/>
            </w:pPr>
            <w:bookmarkStart w:id="162" w:name="fig-workflow"/>
            <w:r>
              <w:rPr>
                <w:noProof/>
              </w:rPr>
              <w:lastRenderedPageBreak/>
              <w:drawing>
                <wp:inline distT="0" distB="0" distL="0" distR="0" wp14:anchorId="1C57658E" wp14:editId="5FDFA817">
                  <wp:extent cx="4267200" cy="43567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simsetup.png"/>
                          <pic:cNvPicPr>
                            <a:picLocks noChangeAspect="1" noChangeArrowheads="1"/>
                          </pic:cNvPicPr>
                        </pic:nvPicPr>
                        <pic:blipFill>
                          <a:blip r:embed="rId12"/>
                          <a:stretch>
                            <a:fillRect/>
                          </a:stretch>
                        </pic:blipFill>
                        <pic:spPr bwMode="auto">
                          <a:xfrm>
                            <a:off x="0" y="0"/>
                            <a:ext cx="4267200" cy="4356766"/>
                          </a:xfrm>
                          <a:prstGeom prst="rect">
                            <a:avLst/>
                          </a:prstGeom>
                          <a:noFill/>
                          <a:ln w="9525">
                            <a:noFill/>
                            <a:headEnd/>
                            <a:tailEnd/>
                          </a:ln>
                        </pic:spPr>
                      </pic:pic>
                    </a:graphicData>
                  </a:graphic>
                </wp:inline>
              </w:drawing>
            </w:r>
          </w:p>
          <w:p w14:paraId="24686FAC" w14:textId="77777777" w:rsidR="003A44A5" w:rsidRDefault="00000000">
            <w:pPr>
              <w:pStyle w:val="ImageCaption"/>
              <w:spacing w:before="200"/>
            </w:pPr>
            <w:commentRangeStart w:id="163"/>
            <w:r>
              <w:t>Figure 2</w:t>
            </w:r>
            <w:commentRangeEnd w:id="163"/>
            <w:r w:rsidR="00A41522">
              <w:rPr>
                <w:rStyle w:val="CommentReference"/>
                <w:i w:val="0"/>
              </w:rPr>
              <w:commentReference w:id="163"/>
            </w:r>
            <w:r>
              <w:t xml:space="preserve">: </w:t>
            </w:r>
            <w:commentRangeStart w:id="164"/>
            <w:commentRangeStart w:id="165"/>
            <w:r>
              <w:t>Analysis workflow applied across all three algorithms.</w:t>
            </w:r>
            <w:commentRangeEnd w:id="164"/>
            <w:r w:rsidR="00B61542">
              <w:rPr>
                <w:rStyle w:val="CommentReference"/>
                <w:i w:val="0"/>
              </w:rPr>
              <w:commentReference w:id="164"/>
            </w:r>
            <w:commentRangeEnd w:id="165"/>
            <w:r w:rsidR="00F1489E">
              <w:rPr>
                <w:rStyle w:val="CommentReference"/>
                <w:i w:val="0"/>
              </w:rPr>
              <w:commentReference w:id="165"/>
            </w:r>
          </w:p>
        </w:tc>
        <w:bookmarkEnd w:id="162"/>
      </w:tr>
    </w:tbl>
    <w:p w14:paraId="2F7586A5" w14:textId="77777777" w:rsidR="003A44A5" w:rsidRDefault="00000000">
      <w:pPr>
        <w:pStyle w:val="Heading1"/>
      </w:pPr>
      <w:bookmarkStart w:id="166" w:name="results"/>
      <w:bookmarkEnd w:id="87"/>
      <w:bookmarkEnd w:id="148"/>
      <w:r>
        <w:t>3. Results</w:t>
      </w:r>
    </w:p>
    <w:p w14:paraId="4ABB284E" w14:textId="77777777" w:rsidR="003A44A5" w:rsidRDefault="00000000">
      <w:pPr>
        <w:pStyle w:val="Heading2"/>
      </w:pPr>
      <w:bookmarkStart w:id="167" w:name="depression-as-sum-score"/>
      <w:r>
        <w:t>3.1 Depression as sum score</w:t>
      </w:r>
    </w:p>
    <w:p w14:paraId="0906134D" w14:textId="02F0469D" w:rsidR="003A44A5" w:rsidRDefault="00000000">
      <w:pPr>
        <w:pStyle w:val="FirstParagraph"/>
      </w:pPr>
      <w:del w:id="168" w:author="Stronks, K. (Karien)" w:date="2025-01-08T16:41:00Z">
        <w:r w:rsidDel="00F1489E">
          <w:delText>The sum score graphs provide a high-level summary of how precari</w:delText>
        </w:r>
      </w:del>
      <w:ins w:id="169" w:author="Leonie K. Elsenburg" w:date="2024-12-17T15:01:00Z">
        <w:del w:id="170" w:author="Stronks, K. (Karien)" w:date="2025-01-08T16:41:00Z">
          <w:r w:rsidR="00275D33" w:rsidDel="00F1489E">
            <w:delText>ousness</w:delText>
          </w:r>
        </w:del>
      </w:ins>
      <w:del w:id="171" w:author="Stronks, K. (Karien)" w:date="2025-01-08T16:41:00Z">
        <w:r w:rsidDel="00F1489E">
          <w:delText xml:space="preserve">ty </w:delText>
        </w:r>
        <w:commentRangeStart w:id="172"/>
        <w:r w:rsidDel="00F1489E">
          <w:delText>factors</w:delText>
        </w:r>
      </w:del>
      <w:commentRangeEnd w:id="172"/>
      <w:r w:rsidR="00F1489E">
        <w:rPr>
          <w:rStyle w:val="CommentReference"/>
        </w:rPr>
        <w:commentReference w:id="172"/>
      </w:r>
      <w:del w:id="173" w:author="Stronks, K. (Karien)" w:date="2025-01-08T16:41:00Z">
        <w:r w:rsidDel="00F1489E">
          <w:delText xml:space="preserve"> collectively influence overall depression severity, focusing on aggregated relationships. </w:delText>
        </w:r>
      </w:del>
      <w:hyperlink w:anchor="fig-sum">
        <w:r w:rsidR="003A44A5">
          <w:rPr>
            <w:rStyle w:val="Hyperlink"/>
          </w:rPr>
          <w:t>Figure 3</w:t>
        </w:r>
      </w:hyperlink>
      <w:r>
        <w:t xml:space="preserve"> illustrates the </w:t>
      </w:r>
      <w:ins w:id="174" w:author="Leonie K. Elsenburg" w:date="2024-12-17T15:03:00Z">
        <w:r w:rsidR="00275D33">
          <w:t xml:space="preserve">summary graph of the </w:t>
        </w:r>
      </w:ins>
      <w:r>
        <w:t>causal relationships between precari</w:t>
      </w:r>
      <w:ins w:id="175" w:author="Leonie K. Elsenburg" w:date="2024-12-17T15:01:00Z">
        <w:r w:rsidR="00275D33">
          <w:t>ousness</w:t>
        </w:r>
      </w:ins>
      <w:del w:id="176" w:author="Leonie K. Elsenburg" w:date="2024-12-17T15:01:00Z">
        <w:r w:rsidDel="00275D33">
          <w:delText>ty</w:delText>
        </w:r>
      </w:del>
      <w:r>
        <w:t xml:space="preserve"> </w:t>
      </w:r>
      <w:del w:id="177" w:author="Stronks, K. (Karien)" w:date="2025-01-08T16:42:00Z">
        <w:r w:rsidDel="00F1489E">
          <w:delText xml:space="preserve">factors </w:delText>
        </w:r>
      </w:del>
      <w:r>
        <w:t>(</w:t>
      </w:r>
      <w:r>
        <w:rPr>
          <w:i/>
          <w:iCs/>
        </w:rPr>
        <w:t>P.hou</w:t>
      </w:r>
      <w:r>
        <w:t xml:space="preserve">, </w:t>
      </w:r>
      <w:r>
        <w:rPr>
          <w:i/>
          <w:iCs/>
        </w:rPr>
        <w:t>P.emp</w:t>
      </w:r>
      <w:r>
        <w:t xml:space="preserve">, </w:t>
      </w:r>
      <w:r>
        <w:rPr>
          <w:i/>
          <w:iCs/>
        </w:rPr>
        <w:t>P.soc</w:t>
      </w:r>
      <w:r>
        <w:t xml:space="preserve">, </w:t>
      </w:r>
      <w:r>
        <w:rPr>
          <w:i/>
          <w:iCs/>
        </w:rPr>
        <w:t>S.rel</w:t>
      </w:r>
      <w:r>
        <w:t xml:space="preserve">, </w:t>
      </w:r>
      <w:r>
        <w:rPr>
          <w:i/>
          <w:iCs/>
        </w:rPr>
        <w:t>S.fin</w:t>
      </w:r>
      <w:r>
        <w:t>) and the depression sum score (</w:t>
      </w:r>
      <w:r>
        <w:rPr>
          <w:i/>
          <w:iCs/>
        </w:rPr>
        <w:t>PHQsum</w:t>
      </w:r>
      <w:r>
        <w:t>) under two different setups: (a) using both Gaussian CI test and RCoT</w:t>
      </w:r>
      <w:ins w:id="178" w:author="Leonie K. Elsenburg" w:date="2024-12-17T15:03:00Z">
        <w:r w:rsidR="00275D33">
          <w:t xml:space="preserve"> (providing a summary graph based on all 1600 setups)</w:t>
        </w:r>
      </w:ins>
      <w:r>
        <w:t>, and (b) using RCoT alone</w:t>
      </w:r>
      <w:ins w:id="179" w:author="Leonie K. Elsenburg" w:date="2024-12-17T15:03:00Z">
        <w:r w:rsidR="00275D33">
          <w:t xml:space="preserve"> (providing a summary graph based on 800 setups)</w:t>
        </w:r>
      </w:ins>
      <w:r>
        <w:t>. Black edges represent consistent causal relationships identified by both FCI and CCI, while gray edges denote inconsistent relationships that vary between the two methods</w:t>
      </w:r>
      <w:ins w:id="180" w:author="Leonie K. Elsenburg" w:date="2024-12-17T15:08:00Z">
        <w:r w:rsidR="00723018">
          <w:t xml:space="preserve"> (i.e. present in one and not </w:t>
        </w:r>
      </w:ins>
      <w:ins w:id="181" w:author="Leonie K. Elsenburg" w:date="2024-12-17T15:09:00Z">
        <w:r w:rsidR="00723018">
          <w:t>present in the other or indicating different ancestral status between the factors)</w:t>
        </w:r>
      </w:ins>
      <w:r>
        <w:t xml:space="preserve">. The edge endpoints of inconsistent gray edges </w:t>
      </w:r>
      <w:ins w:id="182" w:author="Leonie K. Elsenburg" w:date="2024-12-17T15:09:00Z">
        <w:r w:rsidR="00723018">
          <w:t>(indicating different ancestral status between the factors</w:t>
        </w:r>
      </w:ins>
      <w:ins w:id="183" w:author="Leonie K. Elsenburg" w:date="2024-12-17T15:10:00Z">
        <w:r w:rsidR="00723018">
          <w:t xml:space="preserve"> using the different methods</w:t>
        </w:r>
      </w:ins>
      <w:ins w:id="184" w:author="Leonie K. Elsenburg" w:date="2024-12-17T15:09:00Z">
        <w:r w:rsidR="00723018">
          <w:t xml:space="preserve">) </w:t>
        </w:r>
      </w:ins>
      <w:r>
        <w:t>are marked with circles. In graph (a), the key pathways suggest that employment precari</w:t>
      </w:r>
      <w:ins w:id="185" w:author="Leonie K. Elsenburg" w:date="2024-12-17T15:10:00Z">
        <w:r w:rsidR="00723018">
          <w:t>ousness</w:t>
        </w:r>
      </w:ins>
      <w:del w:id="186" w:author="Leonie K. Elsenburg" w:date="2024-12-17T15:10:00Z">
        <w:r w:rsidDel="00723018">
          <w:delText>ty</w:delText>
        </w:r>
      </w:del>
      <w:r>
        <w:t xml:space="preserve"> (</w:t>
      </w:r>
      <w:r>
        <w:rPr>
          <w:i/>
          <w:iCs/>
        </w:rPr>
        <w:t>P.emp</w:t>
      </w:r>
      <w:r>
        <w:t>) and social precari</w:t>
      </w:r>
      <w:ins w:id="187" w:author="Leonie K. Elsenburg" w:date="2024-12-17T15:10:00Z">
        <w:r w:rsidR="00723018">
          <w:t>ousness</w:t>
        </w:r>
      </w:ins>
      <w:del w:id="188" w:author="Leonie K. Elsenburg" w:date="2024-12-17T15:10:00Z">
        <w:r w:rsidDel="00723018">
          <w:delText>ty</w:delText>
        </w:r>
      </w:del>
      <w:r>
        <w:t xml:space="preserve"> (</w:t>
      </w:r>
      <w:r>
        <w:rPr>
          <w:i/>
          <w:iCs/>
        </w:rPr>
        <w:t>P.soc</w:t>
      </w:r>
      <w:r>
        <w:t>) do not cause depression (</w:t>
      </w:r>
      <w:r>
        <w:rPr>
          <w:i/>
          <w:iCs/>
        </w:rPr>
        <w:t>PHQsum</w:t>
      </w:r>
      <w:r>
        <w:t>). Social precari</w:t>
      </w:r>
      <w:ins w:id="189" w:author="Leonie K. Elsenburg" w:date="2024-12-17T15:11:00Z">
        <w:r w:rsidR="00723018">
          <w:t>ousness</w:t>
        </w:r>
      </w:ins>
      <w:del w:id="190" w:author="Leonie K. Elsenburg" w:date="2024-12-17T15:11:00Z">
        <w:r w:rsidDel="00723018">
          <w:delText>ty</w:delText>
        </w:r>
      </w:del>
      <w:r>
        <w:t xml:space="preserve"> does not cause recent relational stress (</w:t>
      </w:r>
      <w:r>
        <w:rPr>
          <w:i/>
          <w:iCs/>
        </w:rPr>
        <w:t>S.rel</w:t>
      </w:r>
      <w:r>
        <w:t>) or financial stress (</w:t>
      </w:r>
      <w:r>
        <w:rPr>
          <w:i/>
          <w:iCs/>
        </w:rPr>
        <w:t>S.fin</w:t>
      </w:r>
      <w:r>
        <w:t>), and these stressors are likely related by a latent confounder</w:t>
      </w:r>
      <w:ins w:id="191" w:author="Leonie K. Elsenburg" w:date="2024-12-17T15:11:00Z">
        <w:r w:rsidR="00723018">
          <w:t xml:space="preserve"> (indicated by the </w:t>
        </w:r>
      </w:ins>
      <w:ins w:id="192" w:author="Leonie K. Elsenburg" w:date="2024-12-17T15:12:00Z">
        <w:r w:rsidR="00723018">
          <w:t>bidirectional</w:t>
        </w:r>
      </w:ins>
      <w:ins w:id="193" w:author="Leonie K. Elsenburg" w:date="2024-12-17T15:11:00Z">
        <w:r w:rsidR="00723018">
          <w:t xml:space="preserve"> </w:t>
        </w:r>
      </w:ins>
      <w:ins w:id="194" w:author="Leonie K. Elsenburg" w:date="2024-12-17T15:23:00Z">
        <w:r w:rsidR="009D684B">
          <w:lastRenderedPageBreak/>
          <w:t>edges</w:t>
        </w:r>
      </w:ins>
      <w:ins w:id="195" w:author="Leonie K. Elsenburg" w:date="2024-12-17T15:11:00Z">
        <w:r w:rsidR="00723018">
          <w:t xml:space="preserve"> t</w:t>
        </w:r>
      </w:ins>
      <w:ins w:id="196" w:author="Leonie K. Elsenburg" w:date="2024-12-17T15:12:00Z">
        <w:r w:rsidR="00723018">
          <w:t>hat shows that both factors and not an ancestor of the other, while they are related)</w:t>
        </w:r>
      </w:ins>
      <w:r>
        <w:t xml:space="preserve">. Additionally, </w:t>
      </w:r>
      <w:r>
        <w:rPr>
          <w:i/>
          <w:iCs/>
        </w:rPr>
        <w:t>P.emp</w:t>
      </w:r>
      <w:r>
        <w:t xml:space="preserve"> and </w:t>
      </w:r>
      <w:r>
        <w:rPr>
          <w:i/>
          <w:iCs/>
        </w:rPr>
        <w:t>S.fin</w:t>
      </w:r>
      <w:r>
        <w:t xml:space="preserve"> are identified as non-causes of housing precari</w:t>
      </w:r>
      <w:ins w:id="197" w:author="Leonie K. Elsenburg" w:date="2024-12-17T15:12:00Z">
        <w:r w:rsidR="005749EB">
          <w:t>ousness</w:t>
        </w:r>
      </w:ins>
      <w:del w:id="198" w:author="Leonie K. Elsenburg" w:date="2024-12-17T15:12:00Z">
        <w:r w:rsidDel="005749EB">
          <w:delText>ty</w:delText>
        </w:r>
      </w:del>
      <w:r>
        <w:t xml:space="preserve"> (</w:t>
      </w:r>
      <w:r>
        <w:rPr>
          <w:i/>
          <w:iCs/>
        </w:rPr>
        <w:t>P.hou</w:t>
      </w:r>
      <w:r>
        <w:t xml:space="preserve">). Both FCI and CCI detect a dependency between </w:t>
      </w:r>
      <w:r>
        <w:rPr>
          <w:i/>
          <w:iCs/>
        </w:rPr>
        <w:t>P.emp</w:t>
      </w:r>
      <w:r>
        <w:t xml:space="preserve"> and </w:t>
      </w:r>
      <w:r>
        <w:rPr>
          <w:i/>
          <w:iCs/>
        </w:rPr>
        <w:t>S.fin</w:t>
      </w:r>
      <w:r>
        <w:t xml:space="preserve">, but they disagree on the direction of the relationship, leaving it unclear whether </w:t>
      </w:r>
      <w:r>
        <w:rPr>
          <w:i/>
          <w:iCs/>
        </w:rPr>
        <w:t>S.fin</w:t>
      </w:r>
      <w:r>
        <w:t xml:space="preserve"> causes </w:t>
      </w:r>
      <w:r>
        <w:rPr>
          <w:i/>
          <w:iCs/>
        </w:rPr>
        <w:t>P.emp</w:t>
      </w:r>
      <w:r>
        <w:t xml:space="preserve"> or if the connection is mediated by an unmeasured confounder. A similar ambiguity exists in the relationships between </w:t>
      </w:r>
      <w:r>
        <w:rPr>
          <w:i/>
          <w:iCs/>
        </w:rPr>
        <w:t>S.rel</w:t>
      </w:r>
      <w:r>
        <w:t xml:space="preserve"> and </w:t>
      </w:r>
      <w:r>
        <w:rPr>
          <w:i/>
          <w:iCs/>
        </w:rPr>
        <w:t>PHQsum</w:t>
      </w:r>
      <w:r>
        <w:t xml:space="preserve"> and between </w:t>
      </w:r>
      <w:r>
        <w:rPr>
          <w:i/>
          <w:iCs/>
        </w:rPr>
        <w:t>S.fin</w:t>
      </w:r>
      <w:r>
        <w:t xml:space="preserve"> and </w:t>
      </w:r>
      <w:r>
        <w:rPr>
          <w:i/>
          <w:iCs/>
        </w:rPr>
        <w:t>PHQsum</w:t>
      </w:r>
      <w:r>
        <w:t>, with the methods diverging on whether these stressors influence depression or are linked through latent variables.</w:t>
      </w:r>
    </w:p>
    <w:p w14:paraId="491F3814" w14:textId="77777777" w:rsidR="003A44A5" w:rsidRDefault="00000000">
      <w:pPr>
        <w:pStyle w:val="BodyText"/>
      </w:pPr>
      <w:r>
        <w:t xml:space="preserve">Graph (b), derived solely from the nonparametric RCoT test. Both graphs consistently identify that employment precarity is not a cause of housing precarity or depression, and that social precarity does not cause depression or financial stress. The relationship between stressors and depression remains unresolved between the two algorithms. </w:t>
      </w:r>
      <w:r w:rsidRPr="00580CDE">
        <w:rPr>
          <w:highlight w:val="yellow"/>
          <w:rPrChange w:id="199" w:author="Leonie K. Elsenburg" w:date="2024-12-17T15:15:00Z">
            <w:rPr/>
          </w:rPrChange>
        </w:rPr>
        <w:t>However, RCoT provides greater confidence that depression is not the cause of financial stress and suggests a stronger likelihood that the financial stress may contribute to depression or that their relationship is mediated by a latent confounder.</w:t>
      </w:r>
      <w:r>
        <w:t xml:space="preserve"> The role of relational stress has become less pronounced, as the edge between </w:t>
      </w:r>
      <w:r>
        <w:rPr>
          <w:i/>
          <w:iCs/>
        </w:rPr>
        <w:t>P.soc</w:t>
      </w:r>
      <w:r>
        <w:t xml:space="preserve"> and </w:t>
      </w:r>
      <w:r>
        <w:rPr>
          <w:i/>
          <w:iCs/>
        </w:rPr>
        <w:t>S.rel</w:t>
      </w:r>
      <w:r>
        <w:t xml:space="preserve"> is omitted, and the relationship between </w:t>
      </w:r>
      <w:r>
        <w:rPr>
          <w:i/>
          <w:iCs/>
        </w:rPr>
        <w:t>S.rel</w:t>
      </w:r>
      <w:r>
        <w:t xml:space="preserve"> and </w:t>
      </w:r>
      <w:r>
        <w:rPr>
          <w:i/>
          <w:iCs/>
        </w:rPr>
        <w:t>S.fin</w:t>
      </w:r>
      <w:r>
        <w:t xml:space="preserve"> is now inconsistent between the algorithms.</w:t>
      </w:r>
    </w:p>
    <w:p w14:paraId="4DB73F91" w14:textId="5E9C08D4" w:rsidR="003A44A5" w:rsidRDefault="00000000">
      <w:pPr>
        <w:pStyle w:val="BodyText"/>
      </w:pPr>
      <w:commentRangeStart w:id="200"/>
      <w:commentRangeStart w:id="201"/>
      <w:commentRangeStart w:id="202"/>
      <w:r>
        <w:t xml:space="preserve">Overall, both graphs </w:t>
      </w:r>
      <w:del w:id="203" w:author="Leonie K. Elsenburg" w:date="2024-12-17T15:16:00Z">
        <w:r w:rsidDel="00580CDE">
          <w:delText xml:space="preserve">together </w:delText>
        </w:r>
      </w:del>
      <w:r>
        <w:t xml:space="preserve">highlight </w:t>
      </w:r>
      <w:del w:id="204" w:author="Leonie K. Elsenburg" w:date="2024-12-17T15:17:00Z">
        <w:r w:rsidDel="00580CDE">
          <w:delText xml:space="preserve">the </w:delText>
        </w:r>
      </w:del>
      <w:ins w:id="205" w:author="Leonie K. Elsenburg" w:date="2024-12-17T15:17:00Z">
        <w:r w:rsidR="00580CDE">
          <w:t>that</w:t>
        </w:r>
      </w:ins>
      <w:del w:id="206" w:author="Leonie K. Elsenburg" w:date="2024-12-17T15:17:00Z">
        <w:r w:rsidDel="00580CDE">
          <w:delText>potential role</w:delText>
        </w:r>
      </w:del>
      <w:del w:id="207" w:author="Leonie K. Elsenburg" w:date="2024-12-17T15:16:00Z">
        <w:r w:rsidDel="00580CDE">
          <w:delText>s</w:delText>
        </w:r>
      </w:del>
      <w:del w:id="208" w:author="Leonie K. Elsenburg" w:date="2024-12-17T15:17:00Z">
        <w:r w:rsidDel="00580CDE">
          <w:delText xml:space="preserve"> of</w:delText>
        </w:r>
      </w:del>
      <w:r>
        <w:t xml:space="preserve"> recent stressors a</w:t>
      </w:r>
      <w:ins w:id="209" w:author="Leonie K. Elsenburg" w:date="2024-12-17T15:17:00Z">
        <w:r w:rsidR="00580CDE">
          <w:t>re</w:t>
        </w:r>
      </w:ins>
      <w:del w:id="210" w:author="Leonie K. Elsenburg" w:date="2024-12-17T15:17:00Z">
        <w:r w:rsidDel="00580CDE">
          <w:delText>s</w:delText>
        </w:r>
      </w:del>
      <w:r>
        <w:t xml:space="preserve"> </w:t>
      </w:r>
      <w:del w:id="211" w:author="Leonie K. Elsenburg" w:date="2024-12-17T15:17:00Z">
        <w:r w:rsidDel="00580CDE">
          <w:delText xml:space="preserve">being </w:delText>
        </w:r>
      </w:del>
      <w:r>
        <w:t>closely linked with depression, either as causes or through latent confounders. Employment and social precari</w:t>
      </w:r>
      <w:ins w:id="212" w:author="Leonie K. Elsenburg" w:date="2024-12-17T15:18:00Z">
        <w:r w:rsidR="00580CDE">
          <w:t>ousness</w:t>
        </w:r>
      </w:ins>
      <w:del w:id="213" w:author="Leonie K. Elsenburg" w:date="2024-12-17T15:18:00Z">
        <w:r w:rsidDel="00580CDE">
          <w:delText>ty</w:delText>
        </w:r>
      </w:del>
      <w:r>
        <w:t xml:space="preserve"> may </w:t>
      </w:r>
      <w:del w:id="214" w:author="Leonie K. Elsenburg" w:date="2024-12-17T15:18:00Z">
        <w:r w:rsidDel="00580CDE">
          <w:delText xml:space="preserve">also </w:delText>
        </w:r>
      </w:del>
      <w:r>
        <w:t xml:space="preserve">be influenced by depression, either directly or </w:t>
      </w:r>
      <w:ins w:id="215" w:author="Leonie K. Elsenburg" w:date="2024-12-17T15:18:00Z">
        <w:r w:rsidR="00580CDE">
          <w:t xml:space="preserve">the relationship would exist </w:t>
        </w:r>
      </w:ins>
      <w:r>
        <w:t>through latent variables. Lastly, housing precari</w:t>
      </w:r>
      <w:ins w:id="216" w:author="Leonie K. Elsenburg" w:date="2024-12-17T15:18:00Z">
        <w:r w:rsidR="00580CDE">
          <w:t>ousness</w:t>
        </w:r>
      </w:ins>
      <w:del w:id="217" w:author="Leonie K. Elsenburg" w:date="2024-12-17T15:18:00Z">
        <w:r w:rsidDel="00580CDE">
          <w:delText>ty</w:delText>
        </w:r>
      </w:del>
      <w:r>
        <w:t xml:space="preserve"> does not directly impact depression but </w:t>
      </w:r>
      <w:del w:id="218" w:author="Leonie K. Elsenburg" w:date="2024-12-17T15:18:00Z">
        <w:r w:rsidDel="00580CDE">
          <w:delText xml:space="preserve">remains </w:delText>
        </w:r>
      </w:del>
      <w:ins w:id="219" w:author="Leonie K. Elsenburg" w:date="2024-12-17T15:18:00Z">
        <w:r w:rsidR="00580CDE">
          <w:t xml:space="preserve">is </w:t>
        </w:r>
      </w:ins>
      <w:r>
        <w:t>connected to employment precari</w:t>
      </w:r>
      <w:ins w:id="220" w:author="Leonie K. Elsenburg" w:date="2024-12-17T15:18:00Z">
        <w:r w:rsidR="00580CDE">
          <w:t>ousness</w:t>
        </w:r>
      </w:ins>
      <w:del w:id="221" w:author="Leonie K. Elsenburg" w:date="2024-12-17T15:18:00Z">
        <w:r w:rsidDel="00580CDE">
          <w:delText>ty</w:delText>
        </w:r>
      </w:del>
      <w:r>
        <w:t xml:space="preserve"> and financial stress, either directly or through a latent confounder.</w:t>
      </w:r>
      <w:commentRangeEnd w:id="200"/>
      <w:r w:rsidR="00580CDE">
        <w:rPr>
          <w:rStyle w:val="CommentReference"/>
        </w:rPr>
        <w:commentReference w:id="200"/>
      </w:r>
      <w:commentRangeEnd w:id="201"/>
      <w:r w:rsidR="00BA4CAB">
        <w:rPr>
          <w:rStyle w:val="CommentReference"/>
        </w:rPr>
        <w:commentReference w:id="201"/>
      </w:r>
      <w:commentRangeEnd w:id="202"/>
      <w:r w:rsidR="00534082">
        <w:rPr>
          <w:rStyle w:val="CommentReference"/>
        </w:rPr>
        <w:commentReference w:id="202"/>
      </w:r>
    </w:p>
    <w:tbl>
      <w:tblPr>
        <w:tblStyle w:val="Table"/>
        <w:tblW w:w="4900" w:type="pct"/>
        <w:tblLayout w:type="fixed"/>
        <w:tblLook w:val="0000" w:firstRow="0" w:lastRow="0" w:firstColumn="0" w:lastColumn="0" w:noHBand="0" w:noVBand="0"/>
      </w:tblPr>
      <w:tblGrid>
        <w:gridCol w:w="4586"/>
        <w:gridCol w:w="4587"/>
      </w:tblGrid>
      <w:tr w:rsidR="003A44A5" w14:paraId="12BF0E65" w14:textId="77777777">
        <w:tc>
          <w:tcPr>
            <w:tcW w:w="3880" w:type="dxa"/>
          </w:tcPr>
          <w:p w14:paraId="0A0E7186" w14:textId="77777777" w:rsidR="003A44A5" w:rsidRDefault="003A44A5">
            <w:pPr>
              <w:pStyle w:val="ImageCaption"/>
              <w:spacing w:before="200"/>
              <w:jc w:val="center"/>
            </w:pPr>
            <w:bookmarkStart w:id="222" w:name="fig-sum"/>
          </w:p>
          <w:tbl>
            <w:tblPr>
              <w:tblStyle w:val="Table"/>
              <w:tblW w:w="4900" w:type="pct"/>
              <w:tblLayout w:type="fixed"/>
              <w:tblLook w:val="0000" w:firstRow="0" w:lastRow="0" w:firstColumn="0" w:lastColumn="0" w:noHBand="0" w:noVBand="0"/>
            </w:tblPr>
            <w:tblGrid>
              <w:gridCol w:w="4283"/>
            </w:tblGrid>
            <w:tr w:rsidR="003A44A5" w14:paraId="7FC7A0F4" w14:textId="77777777">
              <w:tc>
                <w:tcPr>
                  <w:tcW w:w="4476" w:type="dxa"/>
                </w:tcPr>
                <w:p w14:paraId="6725DEF8" w14:textId="77777777" w:rsidR="003A44A5" w:rsidRDefault="00000000">
                  <w:pPr>
                    <w:pStyle w:val="Compact"/>
                  </w:pPr>
                  <w:bookmarkStart w:id="223" w:name="fig-sum-1"/>
                  <w:r>
                    <w:rPr>
                      <w:noProof/>
                    </w:rPr>
                    <w:lastRenderedPageBreak/>
                    <w:drawing>
                      <wp:inline distT="0" distB="0" distL="0" distR="0" wp14:anchorId="22405A57" wp14:editId="19D6893C">
                        <wp:extent cx="2971800" cy="314872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both_dot.png"/>
                                <pic:cNvPicPr>
                                  <a:picLocks noChangeAspect="1" noChangeArrowheads="1"/>
                                </pic:cNvPicPr>
                              </pic:nvPicPr>
                              <pic:blipFill>
                                <a:blip r:embed="rId13"/>
                                <a:stretch>
                                  <a:fillRect/>
                                </a:stretch>
                              </pic:blipFill>
                              <pic:spPr bwMode="auto">
                                <a:xfrm>
                                  <a:off x="0" y="0"/>
                                  <a:ext cx="2971800" cy="3148728"/>
                                </a:xfrm>
                                <a:prstGeom prst="rect">
                                  <a:avLst/>
                                </a:prstGeom>
                                <a:noFill/>
                                <a:ln w="9525">
                                  <a:noFill/>
                                  <a:headEnd/>
                                  <a:tailEnd/>
                                </a:ln>
                              </pic:spPr>
                            </pic:pic>
                          </a:graphicData>
                        </a:graphic>
                      </wp:inline>
                    </w:drawing>
                  </w:r>
                </w:p>
                <w:p w14:paraId="32E7C043" w14:textId="77777777" w:rsidR="003A44A5" w:rsidRDefault="00000000">
                  <w:pPr>
                    <w:pStyle w:val="ImageCaption"/>
                    <w:spacing w:before="200"/>
                  </w:pPr>
                  <w:r>
                    <w:t>(a) Using both GaussianCI and RCoT</w:t>
                  </w:r>
                </w:p>
              </w:tc>
              <w:bookmarkEnd w:id="223"/>
            </w:tr>
          </w:tbl>
          <w:p w14:paraId="2876AFF2" w14:textId="77777777" w:rsidR="003A44A5" w:rsidRDefault="003A44A5"/>
        </w:tc>
        <w:tc>
          <w:tcPr>
            <w:tcW w:w="3880" w:type="dxa"/>
          </w:tcPr>
          <w:p w14:paraId="6C48A1C4"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284"/>
            </w:tblGrid>
            <w:tr w:rsidR="003A44A5" w14:paraId="6523CED0" w14:textId="77777777">
              <w:tc>
                <w:tcPr>
                  <w:tcW w:w="4476" w:type="dxa"/>
                </w:tcPr>
                <w:p w14:paraId="3972C7A7" w14:textId="77777777" w:rsidR="003A44A5" w:rsidRDefault="00000000">
                  <w:pPr>
                    <w:pStyle w:val="Compact"/>
                  </w:pPr>
                  <w:bookmarkStart w:id="224" w:name="fig-sum-2"/>
                  <w:r>
                    <w:rPr>
                      <w:noProof/>
                    </w:rPr>
                    <w:lastRenderedPageBreak/>
                    <w:drawing>
                      <wp:inline distT="0" distB="0" distL="0" distR="0" wp14:anchorId="565B7D2A" wp14:editId="0EDDA135">
                        <wp:extent cx="2971800" cy="314872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g/rcot_dot.png"/>
                                <pic:cNvPicPr>
                                  <a:picLocks noChangeAspect="1" noChangeArrowheads="1"/>
                                </pic:cNvPicPr>
                              </pic:nvPicPr>
                              <pic:blipFill>
                                <a:blip r:embed="rId14"/>
                                <a:stretch>
                                  <a:fillRect/>
                                </a:stretch>
                              </pic:blipFill>
                              <pic:spPr bwMode="auto">
                                <a:xfrm>
                                  <a:off x="0" y="0"/>
                                  <a:ext cx="2971800" cy="3148728"/>
                                </a:xfrm>
                                <a:prstGeom prst="rect">
                                  <a:avLst/>
                                </a:prstGeom>
                                <a:noFill/>
                                <a:ln w="9525">
                                  <a:noFill/>
                                  <a:headEnd/>
                                  <a:tailEnd/>
                                </a:ln>
                              </pic:spPr>
                            </pic:pic>
                          </a:graphicData>
                        </a:graphic>
                      </wp:inline>
                    </w:drawing>
                  </w:r>
                </w:p>
                <w:p w14:paraId="03621748" w14:textId="77777777" w:rsidR="003A44A5" w:rsidRDefault="00000000">
                  <w:pPr>
                    <w:pStyle w:val="ImageCaption"/>
                    <w:spacing w:before="200"/>
                  </w:pPr>
                  <w:r>
                    <w:t>(b) Using only RCoT</w:t>
                  </w:r>
                </w:p>
              </w:tc>
              <w:bookmarkEnd w:id="224"/>
            </w:tr>
          </w:tbl>
          <w:p w14:paraId="29C20177" w14:textId="77777777" w:rsidR="003A44A5" w:rsidRDefault="003A44A5"/>
        </w:tc>
      </w:tr>
    </w:tbl>
    <w:p w14:paraId="4697FC34" w14:textId="3ACB216A" w:rsidR="003A44A5" w:rsidRDefault="00000000">
      <w:pPr>
        <w:pStyle w:val="ImageCaption"/>
        <w:spacing w:before="200"/>
      </w:pPr>
      <w:r>
        <w:lastRenderedPageBreak/>
        <w:t>Figure 3: Resulting graphs of precari</w:t>
      </w:r>
      <w:ins w:id="225" w:author="Leonie K. Elsenburg" w:date="2024-12-17T15:07:00Z">
        <w:r w:rsidR="00275D33">
          <w:t>ousnes</w:t>
        </w:r>
      </w:ins>
      <w:ins w:id="226" w:author="Leonie K. Elsenburg" w:date="2024-12-17T15:08:00Z">
        <w:r w:rsidR="00275D33">
          <w:t>s</w:t>
        </w:r>
      </w:ins>
      <w:del w:id="227" w:author="Leonie K. Elsenburg" w:date="2024-12-17T15:07:00Z">
        <w:r w:rsidDel="00275D33">
          <w:delText>ty</w:delText>
        </w:r>
      </w:del>
      <w:r>
        <w:t xml:space="preserve"> factors and depression sum score using FCI and CCI</w:t>
      </w:r>
    </w:p>
    <w:p w14:paraId="4FB3239E" w14:textId="59AFD829" w:rsidR="003A44A5" w:rsidRDefault="00000000">
      <w:pPr>
        <w:pStyle w:val="Heading2"/>
      </w:pPr>
      <w:bookmarkStart w:id="228" w:name="individual-depression-symptom"/>
      <w:bookmarkEnd w:id="167"/>
      <w:bookmarkEnd w:id="222"/>
      <w:r>
        <w:t>3.2 Individual depression symptom</w:t>
      </w:r>
      <w:ins w:id="229" w:author="Nicolaou, M. (Mary)" w:date="2025-01-07T13:50:00Z">
        <w:r w:rsidR="00E7796A">
          <w:t>s</w:t>
        </w:r>
      </w:ins>
    </w:p>
    <w:p w14:paraId="266A3E3D" w14:textId="473095C7" w:rsidR="003A44A5" w:rsidRDefault="00000000">
      <w:pPr>
        <w:pStyle w:val="FirstParagraph"/>
      </w:pPr>
      <w:r>
        <w:t>Moving from the sum score representation to the symptom-level graph provides a more granular perspective on the causal relationships between precari</w:t>
      </w:r>
      <w:ins w:id="230" w:author="Leonie K. Elsenburg" w:date="2024-12-17T15:19:00Z">
        <w:r w:rsidR="009D684B">
          <w:t>ousness</w:t>
        </w:r>
      </w:ins>
      <w:del w:id="231" w:author="Leonie K. Elsenburg" w:date="2024-12-17T15:18:00Z">
        <w:r w:rsidDel="009D684B">
          <w:delText>ty</w:delText>
        </w:r>
      </w:del>
      <w:r>
        <w:t xml:space="preserve"> factors and depression. </w:t>
      </w:r>
      <w:commentRangeStart w:id="232"/>
      <w:r>
        <w:t>This approach highlights the heterogeneity in how precari</w:t>
      </w:r>
      <w:ins w:id="233" w:author="Leonie K. Elsenburg" w:date="2024-12-17T15:19:00Z">
        <w:r w:rsidR="009D684B">
          <w:t>ousness</w:t>
        </w:r>
      </w:ins>
      <w:del w:id="234" w:author="Leonie K. Elsenburg" w:date="2024-12-17T15:19:00Z">
        <w:r w:rsidDel="009D684B">
          <w:delText>ty</w:delText>
        </w:r>
      </w:del>
      <w:r>
        <w:t xml:space="preserve"> factors influence individual depressive symptoms — </w:t>
      </w:r>
      <w:r>
        <w:rPr>
          <w:i/>
          <w:iCs/>
        </w:rPr>
        <w:t>slp</w:t>
      </w:r>
      <w:r>
        <w:t xml:space="preserve"> (sleep), </w:t>
      </w:r>
      <w:r>
        <w:rPr>
          <w:i/>
          <w:iCs/>
        </w:rPr>
        <w:t>ene</w:t>
      </w:r>
      <w:r>
        <w:t xml:space="preserve"> (energy), </w:t>
      </w:r>
      <w:r>
        <w:rPr>
          <w:i/>
          <w:iCs/>
        </w:rPr>
        <w:t>app</w:t>
      </w:r>
      <w:r>
        <w:t xml:space="preserve"> (appetite), </w:t>
      </w:r>
      <w:r>
        <w:rPr>
          <w:i/>
          <w:iCs/>
        </w:rPr>
        <w:t>mot</w:t>
      </w:r>
      <w:r>
        <w:t xml:space="preserve"> (motor), </w:t>
      </w:r>
      <w:r>
        <w:rPr>
          <w:i/>
          <w:iCs/>
        </w:rPr>
        <w:t>sui</w:t>
      </w:r>
      <w:r>
        <w:t xml:space="preserve"> (suicidal), </w:t>
      </w:r>
      <w:r>
        <w:rPr>
          <w:i/>
          <w:iCs/>
        </w:rPr>
        <w:t>anh</w:t>
      </w:r>
      <w:r>
        <w:t xml:space="preserve"> (anhedonia), </w:t>
      </w:r>
      <w:r>
        <w:rPr>
          <w:i/>
          <w:iCs/>
        </w:rPr>
        <w:t>glt</w:t>
      </w:r>
      <w:r>
        <w:t xml:space="preserve"> (guilt), and </w:t>
      </w:r>
      <w:r>
        <w:rPr>
          <w:i/>
          <w:iCs/>
        </w:rPr>
        <w:t>dep</w:t>
      </w:r>
      <w:r>
        <w:t xml:space="preserve"> (depressed mood</w:t>
      </w:r>
      <w:commentRangeEnd w:id="232"/>
      <w:r w:rsidR="001C2C7B">
        <w:rPr>
          <w:rStyle w:val="CommentReference"/>
        </w:rPr>
        <w:commentReference w:id="232"/>
      </w:r>
      <w:ins w:id="235" w:author="Nicolaou, M. (Mary)" w:date="2025-01-07T14:04:00Z">
        <w:r w:rsidR="001C2C7B">
          <w:t>s</w:t>
        </w:r>
      </w:ins>
      <w:r>
        <w:t xml:space="preserve">). </w:t>
      </w:r>
      <w:commentRangeStart w:id="236"/>
      <w:del w:id="237" w:author="Stronks, K. (Karien)" w:date="2025-01-08T16:59:00Z">
        <w:r w:rsidDel="00534082">
          <w:delText xml:space="preserve">While the sum score graph aggregates all symptoms into a single measure—potentially obscuring nuanced relationships—the symptom graph uncovers distinct pathways for different symptoms. </w:delText>
        </w:r>
        <w:commentRangeEnd w:id="236"/>
        <w:r w:rsidR="009D684B" w:rsidDel="00534082">
          <w:rPr>
            <w:rStyle w:val="CommentReference"/>
          </w:rPr>
          <w:commentReference w:id="236"/>
        </w:r>
      </w:del>
      <w:r>
        <w:t>In the symptom-level graph (</w:t>
      </w:r>
      <w:hyperlink w:anchor="fig-sym">
        <w:r w:rsidR="003A44A5">
          <w:rPr>
            <w:rStyle w:val="Hyperlink"/>
          </w:rPr>
          <w:t>Figure 4</w:t>
        </w:r>
      </w:hyperlink>
      <w:r>
        <w:t xml:space="preserve">), </w:t>
      </w:r>
      <w:commentRangeStart w:id="238"/>
      <w:commentRangeStart w:id="239"/>
      <w:r>
        <w:t>consistent relationships are represented by black solid edges, while areas of disagreement between the FCI and CCI algorithms are denoted by gray dashed edges.</w:t>
      </w:r>
      <w:commentRangeEnd w:id="238"/>
      <w:r w:rsidR="009D684B">
        <w:rPr>
          <w:rStyle w:val="CommentReference"/>
        </w:rPr>
        <w:commentReference w:id="238"/>
      </w:r>
      <w:commentRangeEnd w:id="239"/>
      <w:r w:rsidR="00534082">
        <w:rPr>
          <w:rStyle w:val="CommentReference"/>
        </w:rPr>
        <w:commentReference w:id="239"/>
      </w:r>
      <w:r>
        <w:t xml:space="preserve"> Endpoints marked with circles indicate differences in directional conclusions between the algorithms. </w:t>
      </w:r>
      <w:commentRangeStart w:id="240"/>
      <w:r>
        <w:t>Additionally, the navy dashed edges represent relationships unique to the graphs generated using Gaussian CI testing.</w:t>
      </w:r>
      <w:commentRangeEnd w:id="240"/>
      <w:r w:rsidR="009D684B">
        <w:rPr>
          <w:rStyle w:val="CommentReference"/>
        </w:rPr>
        <w:commentReference w:id="240"/>
      </w:r>
    </w:p>
    <w:p w14:paraId="54E27BD5" w14:textId="77777777" w:rsidR="003A44A5" w:rsidRDefault="00000000">
      <w:pPr>
        <w:pStyle w:val="BodyText"/>
      </w:pPr>
      <w:r>
        <w:t>The symptom-level graph reveals a complex and interconnected structure, far more intricate than the sum score graph</w:t>
      </w:r>
      <w:commentRangeStart w:id="241"/>
      <w:r>
        <w:t>. Its denser network highlights the strong interdependence among symptoms</w:t>
      </w:r>
      <w:commentRangeEnd w:id="241"/>
      <w:r w:rsidR="001C2C7B">
        <w:rPr>
          <w:rStyle w:val="CommentReference"/>
        </w:rPr>
        <w:commentReference w:id="241"/>
      </w:r>
      <w:r>
        <w:t xml:space="preserve"> and suggests the presence of latent confounding </w:t>
      </w:r>
      <w:commentRangeStart w:id="242"/>
      <w:r>
        <w:t>influences</w:t>
      </w:r>
      <w:commentRangeEnd w:id="242"/>
      <w:r w:rsidR="009D684B">
        <w:rPr>
          <w:rStyle w:val="CommentReference"/>
        </w:rPr>
        <w:commentReference w:id="242"/>
      </w:r>
      <w:r>
        <w:t>, as indicated by numerous bidirectional arrows.</w:t>
      </w:r>
    </w:p>
    <w:p w14:paraId="0FB573C6" w14:textId="4502A557" w:rsidR="003A44A5" w:rsidRDefault="00000000">
      <w:pPr>
        <w:pStyle w:val="BodyText"/>
      </w:pPr>
      <w:r>
        <w:t xml:space="preserve">Certain nodes in </w:t>
      </w:r>
      <w:commentRangeStart w:id="243"/>
      <w:r>
        <w:t xml:space="preserve">the network </w:t>
      </w:r>
      <w:commentRangeEnd w:id="243"/>
      <w:r w:rsidR="001C2C7B">
        <w:rPr>
          <w:rStyle w:val="CommentReference"/>
        </w:rPr>
        <w:commentReference w:id="243"/>
      </w:r>
      <w:r>
        <w:t xml:space="preserve">emerge as more </w:t>
      </w:r>
      <w:r>
        <w:rPr>
          <w:i/>
          <w:iCs/>
        </w:rPr>
        <w:t>causally</w:t>
      </w:r>
      <w:r>
        <w:t xml:space="preserve"> central</w:t>
      </w:r>
      <w:del w:id="244" w:author="Stronks, K. (Karien)" w:date="2025-01-08T17:01:00Z">
        <w:r w:rsidDel="00534082">
          <w:delText xml:space="preserve">, </w:delText>
        </w:r>
        <w:commentRangeStart w:id="245"/>
        <w:r w:rsidDel="00534082">
          <w:delText>highlighting</w:delText>
        </w:r>
      </w:del>
      <w:commentRangeEnd w:id="245"/>
      <w:r w:rsidR="00534082">
        <w:rPr>
          <w:rStyle w:val="CommentReference"/>
        </w:rPr>
        <w:commentReference w:id="245"/>
      </w:r>
      <w:del w:id="246" w:author="Stronks, K. (Karien)" w:date="2025-01-08T17:01:00Z">
        <w:r w:rsidDel="00534082">
          <w:delText xml:space="preserve"> their potential importance as intervention points</w:delText>
        </w:r>
      </w:del>
      <w:r>
        <w:t xml:space="preserve">. Among the depressive symptoms, </w:t>
      </w:r>
      <w:r>
        <w:rPr>
          <w:i/>
          <w:iCs/>
        </w:rPr>
        <w:t>dep</w:t>
      </w:r>
      <w:r>
        <w:t xml:space="preserve">, </w:t>
      </w:r>
      <w:r>
        <w:rPr>
          <w:i/>
          <w:iCs/>
        </w:rPr>
        <w:t>slp</w:t>
      </w:r>
      <w:r>
        <w:t xml:space="preserve">, and </w:t>
      </w:r>
      <w:r>
        <w:rPr>
          <w:i/>
          <w:iCs/>
        </w:rPr>
        <w:t>glt</w:t>
      </w:r>
      <w:r>
        <w:t xml:space="preserve"> emerge as particularly influential, with multiple outgoing edges (o-&gt;) to other symptoms, suggesting their roles as potential key drivers within the symptom network. </w:t>
      </w:r>
      <w:del w:id="247" w:author="Stronks, K. (Karien)" w:date="2025-01-08T17:02:00Z">
        <w:r w:rsidDel="00534082">
          <w:delText xml:space="preserve">Especially, </w:delText>
        </w:r>
      </w:del>
      <w:ins w:id="248" w:author="Stronks, K. (Karien)" w:date="2025-01-08T17:02:00Z">
        <w:r w:rsidR="00534082">
          <w:t>S</w:t>
        </w:r>
      </w:ins>
      <w:del w:id="249" w:author="Stronks, K. (Karien)" w:date="2025-01-08T17:02:00Z">
        <w:r w:rsidDel="00534082">
          <w:delText>s</w:delText>
        </w:r>
      </w:del>
      <w:r>
        <w:t xml:space="preserve">ymptoms such as </w:t>
      </w:r>
      <w:r>
        <w:rPr>
          <w:i/>
          <w:iCs/>
        </w:rPr>
        <w:t>glt</w:t>
      </w:r>
      <w:r>
        <w:t xml:space="preserve">, </w:t>
      </w:r>
      <w:r>
        <w:rPr>
          <w:i/>
          <w:iCs/>
        </w:rPr>
        <w:t>slp</w:t>
      </w:r>
      <w:r>
        <w:t xml:space="preserve">, and </w:t>
      </w:r>
      <w:r>
        <w:rPr>
          <w:i/>
          <w:iCs/>
        </w:rPr>
        <w:t>anh</w:t>
      </w:r>
      <w:r>
        <w:t xml:space="preserve"> are particularly critical, potentially acting as initiator or activator nodes within the network due to their apparent connections </w:t>
      </w:r>
      <w:r>
        <w:lastRenderedPageBreak/>
        <w:t>with precari</w:t>
      </w:r>
      <w:ins w:id="250" w:author="Leonie K. Elsenburg" w:date="2024-12-17T15:24:00Z">
        <w:r w:rsidR="00C36576">
          <w:t xml:space="preserve">ousness </w:t>
        </w:r>
      </w:ins>
      <w:del w:id="251" w:author="Leonie K. Elsenburg" w:date="2024-12-17T15:24:00Z">
        <w:r w:rsidDel="00C36576">
          <w:delText xml:space="preserve">ty </w:delText>
        </w:r>
      </w:del>
      <w:r>
        <w:t xml:space="preserve">factors. These symptoms appear to be especially sensitive to </w:t>
      </w:r>
      <w:commentRangeStart w:id="252"/>
      <w:r>
        <w:t>external stressors</w:t>
      </w:r>
      <w:commentRangeEnd w:id="252"/>
      <w:r w:rsidR="00C36576">
        <w:rPr>
          <w:rStyle w:val="CommentReference"/>
        </w:rPr>
        <w:commentReference w:id="252"/>
      </w:r>
      <w:r>
        <w:t xml:space="preserve">, potentially manifesting early in response to such conditions and subsequently activating other interconnected symptom nodes. </w:t>
      </w:r>
    </w:p>
    <w:p w14:paraId="3F271ACB" w14:textId="6EE5E0CC" w:rsidR="003A44A5" w:rsidRDefault="00000000">
      <w:pPr>
        <w:pStyle w:val="BodyText"/>
      </w:pPr>
      <w:r>
        <w:t>The causal structure involving precari</w:t>
      </w:r>
      <w:ins w:id="253" w:author="Leonie K. Elsenburg" w:date="2024-12-17T15:25:00Z">
        <w:r w:rsidR="00C36576">
          <w:t>ousness</w:t>
        </w:r>
      </w:ins>
      <w:del w:id="254" w:author="Leonie K. Elsenburg" w:date="2024-12-17T15:25:00Z">
        <w:r w:rsidDel="00C36576">
          <w:delText>ty</w:delText>
        </w:r>
      </w:del>
      <w:del w:id="255" w:author="Stronks, K. (Karien)" w:date="2025-01-08T17:03:00Z">
        <w:r w:rsidDel="00534082">
          <w:delText xml:space="preserve"> factors</w:delText>
        </w:r>
      </w:del>
      <w:r>
        <w:t xml:space="preserve"> in the symptom-level graph is largely consistent with the patterns observed in the sum score graphs. As in the sum graphs, relational stress (</w:t>
      </w:r>
      <w:r>
        <w:rPr>
          <w:i/>
          <w:iCs/>
        </w:rPr>
        <w:t>S.rel</w:t>
      </w:r>
      <w:r>
        <w:t>) emerges as a potential causal factor for depression, while employment (</w:t>
      </w:r>
      <w:r>
        <w:rPr>
          <w:i/>
          <w:iCs/>
        </w:rPr>
        <w:t>P.emp</w:t>
      </w:r>
      <w:r>
        <w:t>) and social precari</w:t>
      </w:r>
      <w:ins w:id="256" w:author="Leonie K. Elsenburg" w:date="2024-12-17T15:25:00Z">
        <w:r w:rsidR="00C36576">
          <w:t>ousness</w:t>
        </w:r>
      </w:ins>
      <w:del w:id="257" w:author="Leonie K. Elsenburg" w:date="2024-12-17T15:25:00Z">
        <w:r w:rsidDel="00C36576">
          <w:delText>ty</w:delText>
        </w:r>
      </w:del>
      <w:r>
        <w:t xml:space="preserve"> (</w:t>
      </w:r>
      <w:r>
        <w:rPr>
          <w:i/>
          <w:iCs/>
        </w:rPr>
        <w:t>P.soc</w:t>
      </w:r>
      <w:r>
        <w:t xml:space="preserve">) are more likely to be influenced by depressive symptoms. The symptom-level analysis, however, provides more specificity by pinpointing the symptoms involved in these relationships. For instance, </w:t>
      </w:r>
      <w:r>
        <w:rPr>
          <w:i/>
          <w:iCs/>
        </w:rPr>
        <w:t>slp</w:t>
      </w:r>
      <w:r>
        <w:t xml:space="preserve"> is identified as influencing </w:t>
      </w:r>
      <w:r>
        <w:rPr>
          <w:i/>
          <w:iCs/>
        </w:rPr>
        <w:t>P.emp</w:t>
      </w:r>
      <w:r>
        <w:t xml:space="preserve"> or potentially through a latent confounder (</w:t>
      </w:r>
      <w:r>
        <w:rPr>
          <w:i/>
          <w:iCs/>
        </w:rPr>
        <w:t>slp</w:t>
      </w:r>
      <w:r>
        <w:t xml:space="preserve"> o-&gt; </w:t>
      </w:r>
      <w:r>
        <w:rPr>
          <w:i/>
          <w:iCs/>
        </w:rPr>
        <w:t>P.emp</w:t>
      </w:r>
      <w:r>
        <w:t xml:space="preserve">) , while </w:t>
      </w:r>
      <w:r>
        <w:rPr>
          <w:i/>
          <w:iCs/>
        </w:rPr>
        <w:t>glt</w:t>
      </w:r>
      <w:r>
        <w:t xml:space="preserve"> appears to affect </w:t>
      </w:r>
      <w:r>
        <w:rPr>
          <w:i/>
          <w:iCs/>
        </w:rPr>
        <w:t>P.soc</w:t>
      </w:r>
      <w:r>
        <w:t xml:space="preserve"> or may be linked via a confounder (</w:t>
      </w:r>
      <w:r>
        <w:rPr>
          <w:i/>
          <w:iCs/>
        </w:rPr>
        <w:t>glt</w:t>
      </w:r>
      <w:r>
        <w:t xml:space="preserve"> o-&gt; </w:t>
      </w:r>
      <w:r>
        <w:rPr>
          <w:i/>
          <w:iCs/>
        </w:rPr>
        <w:t>P.soc</w:t>
      </w:r>
      <w:r>
        <w:t xml:space="preserve">). Additional edges are observed in the graph generated using Gaussian CI tests, such as </w:t>
      </w:r>
      <w:r>
        <w:rPr>
          <w:i/>
          <w:iCs/>
        </w:rPr>
        <w:t>slp</w:t>
      </w:r>
      <w:r>
        <w:t xml:space="preserve"> &lt;-&gt; </w:t>
      </w:r>
      <w:r>
        <w:rPr>
          <w:i/>
          <w:iCs/>
        </w:rPr>
        <w:t>S.rel</w:t>
      </w:r>
      <w:r>
        <w:t xml:space="preserve"> and </w:t>
      </w:r>
      <w:r>
        <w:rPr>
          <w:i/>
          <w:iCs/>
        </w:rPr>
        <w:t>slp</w:t>
      </w:r>
      <w:r>
        <w:t xml:space="preserve"> o-&gt; </w:t>
      </w:r>
      <w:r>
        <w:rPr>
          <w:i/>
          <w:iCs/>
        </w:rPr>
        <w:t>P.emp</w:t>
      </w:r>
      <w:r>
        <w:t xml:space="preserve">. As seen in the sum graph, Gaussian CI testing tends to produce a denser graph. In this case, causal relationships involving </w:t>
      </w:r>
      <w:r>
        <w:rPr>
          <w:i/>
          <w:iCs/>
        </w:rPr>
        <w:t>slp</w:t>
      </w:r>
      <w:r>
        <w:t xml:space="preserve"> are particularly prominent.</w:t>
      </w:r>
    </w:p>
    <w:p w14:paraId="5A3BA97F" w14:textId="584E2DD3" w:rsidR="003A44A5" w:rsidRDefault="00000000">
      <w:pPr>
        <w:pStyle w:val="BodyText"/>
      </w:pPr>
      <w:r>
        <w:t>Some discrepancies, however, exist between the symptom-level and sum graphs. For example, financial stress (</w:t>
      </w:r>
      <w:r>
        <w:rPr>
          <w:i/>
          <w:iCs/>
        </w:rPr>
        <w:t>S.fin</w:t>
      </w:r>
      <w:r>
        <w:t>) does not have any edges with depressive symptoms in the symptom-level graph, although it maintains associations with other precari</w:t>
      </w:r>
      <w:ins w:id="258" w:author="Leonie K. Elsenburg" w:date="2024-12-17T15:26:00Z">
        <w:r w:rsidR="00C36576">
          <w:t>ousness</w:t>
        </w:r>
      </w:ins>
      <w:del w:id="259" w:author="Leonie K. Elsenburg" w:date="2024-12-17T15:26:00Z">
        <w:r w:rsidDel="00C36576">
          <w:delText>ty</w:delText>
        </w:r>
      </w:del>
      <w:r>
        <w:t xml:space="preserve"> factors. Additionally, housing precari</w:t>
      </w:r>
      <w:ins w:id="260" w:author="Leonie K. Elsenburg" w:date="2024-12-17T15:26:00Z">
        <w:r w:rsidR="00C36576">
          <w:t>ousness</w:t>
        </w:r>
      </w:ins>
      <w:del w:id="261" w:author="Leonie K. Elsenburg" w:date="2024-12-17T15:26:00Z">
        <w:r w:rsidDel="00C36576">
          <w:delText>ty</w:delText>
        </w:r>
      </w:del>
      <w:r>
        <w:t xml:space="preserve"> (</w:t>
      </w:r>
      <w:r>
        <w:rPr>
          <w:i/>
          <w:iCs/>
        </w:rPr>
        <w:t>P.hou</w:t>
      </w:r>
      <w:r>
        <w:t>) becomes entirely disconnected from the rest of the network, appearing as an isolated node.</w:t>
      </w:r>
    </w:p>
    <w:tbl>
      <w:tblPr>
        <w:tblStyle w:val="Table"/>
        <w:tblW w:w="5000" w:type="pct"/>
        <w:tblLayout w:type="fixed"/>
        <w:tblLook w:val="0000" w:firstRow="0" w:lastRow="0" w:firstColumn="0" w:lastColumn="0" w:noHBand="0" w:noVBand="0"/>
      </w:tblPr>
      <w:tblGrid>
        <w:gridCol w:w="9360"/>
      </w:tblGrid>
      <w:tr w:rsidR="003A44A5" w14:paraId="2D5C1B69" w14:textId="77777777">
        <w:tc>
          <w:tcPr>
            <w:tcW w:w="7920" w:type="dxa"/>
          </w:tcPr>
          <w:p w14:paraId="3DE25F7A" w14:textId="77777777" w:rsidR="003A44A5" w:rsidRDefault="00000000">
            <w:pPr>
              <w:pStyle w:val="Compact"/>
              <w:jc w:val="center"/>
            </w:pPr>
            <w:bookmarkStart w:id="262" w:name="fig-sym"/>
            <w:r>
              <w:rPr>
                <w:noProof/>
              </w:rPr>
              <w:drawing>
                <wp:inline distT="0" distB="0" distL="0" distR="0" wp14:anchorId="677E25C6" wp14:editId="6D7C0D9F">
                  <wp:extent cx="4800600" cy="395619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g/symptom_network.png"/>
                          <pic:cNvPicPr>
                            <a:picLocks noChangeAspect="1" noChangeArrowheads="1"/>
                          </pic:cNvPicPr>
                        </pic:nvPicPr>
                        <pic:blipFill>
                          <a:blip r:embed="rId15"/>
                          <a:stretch>
                            <a:fillRect/>
                          </a:stretch>
                        </pic:blipFill>
                        <pic:spPr bwMode="auto">
                          <a:xfrm>
                            <a:off x="0" y="0"/>
                            <a:ext cx="4800600" cy="3956198"/>
                          </a:xfrm>
                          <a:prstGeom prst="rect">
                            <a:avLst/>
                          </a:prstGeom>
                          <a:noFill/>
                          <a:ln w="9525">
                            <a:noFill/>
                            <a:headEnd/>
                            <a:tailEnd/>
                          </a:ln>
                        </pic:spPr>
                      </pic:pic>
                    </a:graphicData>
                  </a:graphic>
                </wp:inline>
              </w:drawing>
            </w:r>
          </w:p>
          <w:p w14:paraId="3075AC34" w14:textId="77777777" w:rsidR="003A44A5" w:rsidRDefault="00000000">
            <w:pPr>
              <w:pStyle w:val="ImageCaption"/>
              <w:spacing w:before="200"/>
            </w:pPr>
            <w:r>
              <w:t xml:space="preserve">Figure 4: Resulting graphs of precarity factors and individual depression symptoms using </w:t>
            </w:r>
            <w:r>
              <w:lastRenderedPageBreak/>
              <w:t>FCI and CCI</w:t>
            </w:r>
          </w:p>
        </w:tc>
        <w:bookmarkEnd w:id="262"/>
      </w:tr>
    </w:tbl>
    <w:p w14:paraId="419460CA" w14:textId="77777777" w:rsidR="003A44A5" w:rsidRDefault="00000000">
      <w:pPr>
        <w:pStyle w:val="Heading1"/>
      </w:pPr>
      <w:bookmarkStart w:id="263" w:name="discussion"/>
      <w:bookmarkEnd w:id="166"/>
      <w:bookmarkEnd w:id="228"/>
      <w:r>
        <w:lastRenderedPageBreak/>
        <w:t>4. Discussion</w:t>
      </w:r>
    </w:p>
    <w:p w14:paraId="7451F075" w14:textId="59299AF8" w:rsidR="003A44A5" w:rsidRDefault="00000000">
      <w:pPr>
        <w:pStyle w:val="FirstParagraph"/>
      </w:pPr>
      <w:r>
        <w:t>The present study explored the causal relationships between precari</w:t>
      </w:r>
      <w:ins w:id="264" w:author="Leonie K. Elsenburg" w:date="2024-12-17T15:26:00Z">
        <w:r w:rsidR="00C36576">
          <w:t>ousness</w:t>
        </w:r>
      </w:ins>
      <w:del w:id="265" w:author="Leonie K. Elsenburg" w:date="2024-12-17T15:26:00Z">
        <w:r w:rsidDel="00C36576">
          <w:delText>ty</w:delText>
        </w:r>
      </w:del>
      <w:r>
        <w:t xml:space="preserve"> factors and depression by employing both sum score and symptom-level analyses using causal discovery algorithms. The use of both PHQ sum scores and individual symptom scores provided a comprehensive understanding of how different aspects of precari</w:t>
      </w:r>
      <w:ins w:id="266" w:author="Leonie K. Elsenburg" w:date="2024-12-17T15:26:00Z">
        <w:r w:rsidR="00C36576">
          <w:t>ousness</w:t>
        </w:r>
      </w:ins>
      <w:del w:id="267" w:author="Leonie K. Elsenburg" w:date="2024-12-17T15:26:00Z">
        <w:r w:rsidDel="00C36576">
          <w:delText>ty</w:delText>
        </w:r>
      </w:del>
      <w:r>
        <w:t xml:space="preserve"> influence depression, revealing nuanced pathways that may be obscured when considering aggregate measures alone.</w:t>
      </w:r>
    </w:p>
    <w:p w14:paraId="0682B8DC" w14:textId="42B5F07D" w:rsidR="003A44A5" w:rsidRDefault="00000000">
      <w:pPr>
        <w:pStyle w:val="BodyText"/>
      </w:pPr>
      <w:r w:rsidRPr="009142CC">
        <w:t xml:space="preserve">Our findings highlight the significant role of </w:t>
      </w:r>
      <w:commentRangeStart w:id="268"/>
      <w:r w:rsidRPr="009142CC">
        <w:t>recent relational stress (</w:t>
      </w:r>
      <w:r w:rsidRPr="009142CC">
        <w:rPr>
          <w:i/>
          <w:iCs/>
        </w:rPr>
        <w:t>S.rel</w:t>
      </w:r>
      <w:r w:rsidRPr="009142CC">
        <w:t xml:space="preserve">) as a potential causal factor for depression, consistently observed </w:t>
      </w:r>
      <w:commentRangeEnd w:id="268"/>
      <w:r w:rsidR="0067349B">
        <w:rPr>
          <w:rStyle w:val="CommentReference"/>
        </w:rPr>
        <w:commentReference w:id="268"/>
      </w:r>
      <w:r w:rsidRPr="009142CC">
        <w:t>across both sum score and symptom-level analyses.</w:t>
      </w:r>
      <w:r>
        <w:t xml:space="preserve"> This consistency underscores the profound impact interpersonal relationships can have on mental health. The symptom-level analysis further identified specific symptoms, such as sleep disturbances (</w:t>
      </w:r>
      <w:r>
        <w:rPr>
          <w:i/>
          <w:iCs/>
        </w:rPr>
        <w:t>slp</w:t>
      </w:r>
      <w:r>
        <w:t>), guilt (</w:t>
      </w:r>
      <w:r>
        <w:rPr>
          <w:i/>
          <w:iCs/>
        </w:rPr>
        <w:t>glt</w:t>
      </w:r>
      <w:r>
        <w:t>), and anhedonia (</w:t>
      </w:r>
      <w:r>
        <w:rPr>
          <w:i/>
          <w:iCs/>
        </w:rPr>
        <w:t>anh</w:t>
      </w:r>
      <w:r>
        <w:t>), as particularly sensitive to external precari</w:t>
      </w:r>
      <w:ins w:id="269" w:author="Leonie K. Elsenburg" w:date="2024-12-17T15:27:00Z">
        <w:r w:rsidR="00C36576">
          <w:t>ousness</w:t>
        </w:r>
      </w:ins>
      <w:del w:id="270" w:author="Leonie K. Elsenburg" w:date="2024-12-17T15:27:00Z">
        <w:r w:rsidDel="00C36576">
          <w:delText>ty</w:delText>
        </w:r>
      </w:del>
      <w:r>
        <w:t xml:space="preserve"> conditions. These symptoms emerged as potential initiators or activators within the depressive symptom network, suggesting that they may serve as early warning signs or valuable targets for preventive interventions.</w:t>
      </w:r>
    </w:p>
    <w:p w14:paraId="5FFA893E" w14:textId="0FFB7A78" w:rsidR="003A44A5" w:rsidRDefault="00000000">
      <w:pPr>
        <w:pStyle w:val="BodyText"/>
      </w:pPr>
      <w:r>
        <w:t>Employment precari</w:t>
      </w:r>
      <w:ins w:id="271" w:author="Leonie K. Elsenburg" w:date="2024-12-17T15:27:00Z">
        <w:r w:rsidR="005F3984">
          <w:t>ousness</w:t>
        </w:r>
      </w:ins>
      <w:del w:id="272" w:author="Leonie K. Elsenburg" w:date="2024-12-17T15:27:00Z">
        <w:r w:rsidDel="005F3984">
          <w:delText>ty</w:delText>
        </w:r>
      </w:del>
      <w:r>
        <w:t xml:space="preserve"> (</w:t>
      </w:r>
      <w:r>
        <w:rPr>
          <w:i/>
          <w:iCs/>
        </w:rPr>
        <w:t>P.emp</w:t>
      </w:r>
      <w:r>
        <w:t xml:space="preserve">) and </w:t>
      </w:r>
      <w:commentRangeStart w:id="273"/>
      <w:r>
        <w:t xml:space="preserve">social </w:t>
      </w:r>
      <w:commentRangeEnd w:id="273"/>
      <w:r w:rsidR="00534082">
        <w:rPr>
          <w:rStyle w:val="CommentReference"/>
        </w:rPr>
        <w:commentReference w:id="273"/>
      </w:r>
      <w:r>
        <w:t>precari</w:t>
      </w:r>
      <w:ins w:id="274" w:author="Leonie K. Elsenburg" w:date="2024-12-17T15:27:00Z">
        <w:r w:rsidR="005F3984">
          <w:t>ousness</w:t>
        </w:r>
      </w:ins>
      <w:del w:id="275" w:author="Leonie K. Elsenburg" w:date="2024-12-17T15:27:00Z">
        <w:r w:rsidDel="005F3984">
          <w:delText>ty</w:delText>
        </w:r>
      </w:del>
      <w:r>
        <w:t xml:space="preserve"> (</w:t>
      </w:r>
      <w:r>
        <w:rPr>
          <w:i/>
          <w:iCs/>
        </w:rPr>
        <w:t>P.soc</w:t>
      </w:r>
      <w:r>
        <w:t xml:space="preserve">) were more likely to be influenced by depressive symptoms </w:t>
      </w:r>
      <w:commentRangeStart w:id="276"/>
      <w:r>
        <w:t>rather than acting as direct causes</w:t>
      </w:r>
      <w:commentRangeEnd w:id="276"/>
      <w:r w:rsidR="00F503B8">
        <w:rPr>
          <w:rStyle w:val="CommentReference"/>
        </w:rPr>
        <w:commentReference w:id="276"/>
      </w:r>
      <w:r>
        <w:t>. The symptom-level graph provided additional clarity by identifying that sleep disturbances influenced employment precari</w:t>
      </w:r>
      <w:ins w:id="277" w:author="Leonie K. Elsenburg" w:date="2024-12-17T15:27:00Z">
        <w:r w:rsidR="005F3984">
          <w:t>ousness</w:t>
        </w:r>
      </w:ins>
      <w:del w:id="278" w:author="Leonie K. Elsenburg" w:date="2024-12-17T15:27:00Z">
        <w:r w:rsidDel="005F3984">
          <w:delText>ty</w:delText>
        </w:r>
      </w:del>
      <w:r>
        <w:t xml:space="preserve"> (</w:t>
      </w:r>
      <w:r>
        <w:rPr>
          <w:i/>
          <w:iCs/>
        </w:rPr>
        <w:t>slp</w:t>
      </w:r>
      <w:r>
        <w:t xml:space="preserve"> o-&gt; </w:t>
      </w:r>
      <w:r>
        <w:rPr>
          <w:i/>
          <w:iCs/>
        </w:rPr>
        <w:t>P.emp</w:t>
      </w:r>
      <w:r>
        <w:t>) and feelings of guilt affected social precari</w:t>
      </w:r>
      <w:ins w:id="279" w:author="Leonie K. Elsenburg" w:date="2024-12-17T15:27:00Z">
        <w:r w:rsidR="005F3984">
          <w:t>ousness</w:t>
        </w:r>
      </w:ins>
      <w:del w:id="280" w:author="Leonie K. Elsenburg" w:date="2024-12-17T15:27:00Z">
        <w:r w:rsidDel="005F3984">
          <w:delText>ty</w:delText>
        </w:r>
      </w:del>
      <w:r>
        <w:t xml:space="preserve"> (</w:t>
      </w:r>
      <w:r>
        <w:rPr>
          <w:i/>
          <w:iCs/>
        </w:rPr>
        <w:t>glt</w:t>
      </w:r>
      <w:r>
        <w:t xml:space="preserve"> o-&gt; </w:t>
      </w:r>
      <w:r>
        <w:rPr>
          <w:i/>
          <w:iCs/>
        </w:rPr>
        <w:t>P.soc</w:t>
      </w:r>
      <w:r>
        <w:t>). This directional insight suggests that interventions targeting specific depressive symptoms may have downstream effects on improving certain aspects of precari</w:t>
      </w:r>
      <w:ins w:id="281" w:author="Leonie K. Elsenburg" w:date="2024-12-17T15:28:00Z">
        <w:r w:rsidR="005F3984">
          <w:t>ousness</w:t>
        </w:r>
      </w:ins>
      <w:del w:id="282" w:author="Leonie K. Elsenburg" w:date="2024-12-17T15:28:00Z">
        <w:r w:rsidDel="005F3984">
          <w:delText>ty</w:delText>
        </w:r>
      </w:del>
      <w:r>
        <w:t>.</w:t>
      </w:r>
    </w:p>
    <w:p w14:paraId="296FE7A4" w14:textId="7BDE0BDC" w:rsidR="003A44A5" w:rsidRDefault="00000000">
      <w:pPr>
        <w:pStyle w:val="BodyText"/>
      </w:pPr>
      <w:commentRangeStart w:id="283"/>
      <w:r>
        <w:t>Interestingly</w:t>
      </w:r>
      <w:commentRangeEnd w:id="283"/>
      <w:r w:rsidR="004970C1">
        <w:rPr>
          <w:rStyle w:val="CommentReference"/>
        </w:rPr>
        <w:commentReference w:id="283"/>
      </w:r>
      <w:r>
        <w:t>, financial stress (</w:t>
      </w:r>
      <w:r>
        <w:rPr>
          <w:i/>
          <w:iCs/>
        </w:rPr>
        <w:t>S.fin</w:t>
      </w:r>
      <w:r>
        <w:t xml:space="preserve">) did not exhibit causal relationships with individual depressive symptoms in the symptom-level analysis, contrasting with its apparent role in the sum score graphs. </w:t>
      </w:r>
      <w:commentRangeStart w:id="284"/>
      <w:r>
        <w:t xml:space="preserve">This divergence indicates that while financial stress may influence overall depression severity, its impact on specific symptoms may not be significant. </w:t>
      </w:r>
      <w:commentRangeEnd w:id="284"/>
      <w:r w:rsidR="000F5385">
        <w:rPr>
          <w:rStyle w:val="CommentReference"/>
        </w:rPr>
        <w:commentReference w:id="284"/>
      </w:r>
      <w:r>
        <w:t>Also, housing precari</w:t>
      </w:r>
      <w:ins w:id="285" w:author="Leonie K. Elsenburg" w:date="2024-12-17T15:28:00Z">
        <w:r w:rsidR="00F6236A">
          <w:t>ousness</w:t>
        </w:r>
      </w:ins>
      <w:del w:id="286" w:author="Leonie K. Elsenburg" w:date="2024-12-17T15:28:00Z">
        <w:r w:rsidDel="00F6236A">
          <w:delText>ty</w:delText>
        </w:r>
      </w:del>
      <w:r>
        <w:t xml:space="preserve"> (</w:t>
      </w:r>
      <w:r>
        <w:rPr>
          <w:i/>
          <w:iCs/>
        </w:rPr>
        <w:t>P.hou</w:t>
      </w:r>
      <w:r>
        <w:t xml:space="preserve">) emerged as an isolated node in the symptom-level graph, losing all connections with other precarity factors. </w:t>
      </w:r>
      <w:commentRangeStart w:id="287"/>
      <w:commentRangeStart w:id="288"/>
      <w:r w:rsidRPr="009142CC">
        <w:t>This isolation suggests that housing precari</w:t>
      </w:r>
      <w:ins w:id="289" w:author="Leonie K. Elsenburg" w:date="2024-12-17T15:28:00Z">
        <w:r w:rsidR="00F6236A" w:rsidRPr="009142CC">
          <w:t>ousness</w:t>
        </w:r>
      </w:ins>
      <w:del w:id="290" w:author="Leonie K. Elsenburg" w:date="2024-12-17T15:28:00Z">
        <w:r w:rsidRPr="009142CC" w:rsidDel="00F6236A">
          <w:delText>ty</w:delText>
        </w:r>
      </w:del>
      <w:r w:rsidRPr="009142CC">
        <w:t xml:space="preserve"> may operate independently of the depressive symptom network or that its effects are not captured within the scope of the measured variables.</w:t>
      </w:r>
      <w:commentRangeEnd w:id="287"/>
      <w:r w:rsidR="006D595D">
        <w:rPr>
          <w:rStyle w:val="CommentReference"/>
        </w:rPr>
        <w:commentReference w:id="287"/>
      </w:r>
      <w:commentRangeEnd w:id="288"/>
      <w:r w:rsidR="00DD5DF9">
        <w:rPr>
          <w:rStyle w:val="CommentReference"/>
        </w:rPr>
        <w:commentReference w:id="288"/>
      </w:r>
    </w:p>
    <w:p w14:paraId="4516496E" w14:textId="746B62CC" w:rsidR="003A44A5" w:rsidRDefault="00000000">
      <w:pPr>
        <w:pStyle w:val="BodyText"/>
      </w:pPr>
      <w:r>
        <w:t>Several limitations should be acknowledged when interpreting these findings. The prevalence of bidirectional arrows and circle-marked endpoints in the graphs reflects unresolved ambiguities in the causal relationships suggested by the data. These uncertainties underscore the need for further research</w:t>
      </w:r>
      <w:commentRangeStart w:id="291"/>
      <w:r>
        <w:t>, ideally incorporating datasets with a higher proportion of symptomatic individuals. The HELIUS data</w:t>
      </w:r>
      <w:del w:id="292" w:author="Leonie K. Elsenburg" w:date="2024-12-17T15:28:00Z">
        <w:r w:rsidDel="00F6236A">
          <w:delText>set</w:delText>
        </w:r>
      </w:del>
      <w:r>
        <w:t xml:space="preserve">, </w:t>
      </w:r>
      <w:commentRangeStart w:id="293"/>
      <w:r>
        <w:t xml:space="preserve">being predominantly composed of asymptomatic samples, </w:t>
      </w:r>
      <w:commentRangeEnd w:id="293"/>
      <w:r w:rsidR="000F5385">
        <w:rPr>
          <w:rStyle w:val="CommentReference"/>
        </w:rPr>
        <w:commentReference w:id="293"/>
      </w:r>
      <w:r>
        <w:t xml:space="preserve">posed challenges in identifying clear causal directions, particularly among symptom nodes. Future studies could </w:t>
      </w:r>
      <w:commentRangeStart w:id="294"/>
      <w:r>
        <w:t xml:space="preserve">address these limitations </w:t>
      </w:r>
      <w:commentRangeEnd w:id="294"/>
      <w:r w:rsidR="000F5385">
        <w:rPr>
          <w:rStyle w:val="CommentReference"/>
        </w:rPr>
        <w:commentReference w:id="294"/>
      </w:r>
      <w:r>
        <w:t xml:space="preserve">by incorporating time-series data to leverage temporal information about the </w:t>
      </w:r>
      <w:r>
        <w:lastRenderedPageBreak/>
        <w:t>relationships between precari</w:t>
      </w:r>
      <w:ins w:id="295" w:author="Leonie K. Elsenburg" w:date="2024-12-17T15:29:00Z">
        <w:r w:rsidR="00265916">
          <w:t>ousness</w:t>
        </w:r>
      </w:ins>
      <w:del w:id="296" w:author="Leonie K. Elsenburg" w:date="2024-12-17T15:29:00Z">
        <w:r w:rsidDel="00265916">
          <w:delText>ty</w:delText>
        </w:r>
      </w:del>
      <w:r>
        <w:t xml:space="preserve"> factors and depressive symptoms</w:t>
      </w:r>
      <w:commentRangeEnd w:id="291"/>
      <w:r w:rsidR="006D595D">
        <w:rPr>
          <w:rStyle w:val="CommentReference"/>
        </w:rPr>
        <w:commentReference w:id="291"/>
      </w:r>
      <w:r>
        <w:t xml:space="preserve">. </w:t>
      </w:r>
      <w:commentRangeStart w:id="297"/>
      <w:r>
        <w:t xml:space="preserve">Time-series data could provide time-specific insights and track how these relationships evolve over time. For instance, methods such as </w:t>
      </w:r>
      <w:r>
        <w:rPr>
          <w:i/>
          <w:iCs/>
        </w:rPr>
        <w:t>PCMCI</w:t>
      </w:r>
      <w:r>
        <w:t xml:space="preserve"> (Runge et al., 2019) and </w:t>
      </w:r>
      <w:r>
        <w:rPr>
          <w:i/>
          <w:iCs/>
        </w:rPr>
        <w:t>tsFCI</w:t>
      </w:r>
      <w:r>
        <w:t xml:space="preserve"> (Entner &amp; Hoyer, 2010), along with other time-series adaptations of causal discovery algorithms, could help better account for temporal dependencies and refine the analysis.</w:t>
      </w:r>
      <w:commentRangeEnd w:id="297"/>
      <w:r w:rsidR="000F5385">
        <w:rPr>
          <w:rStyle w:val="CommentReference"/>
        </w:rPr>
        <w:commentReference w:id="297"/>
      </w:r>
    </w:p>
    <w:p w14:paraId="030BEC6A" w14:textId="77777777" w:rsidR="003A44A5" w:rsidRDefault="00000000">
      <w:pPr>
        <w:pStyle w:val="BodyText"/>
      </w:pPr>
      <w:commentRangeStart w:id="298"/>
      <w:commentRangeStart w:id="299"/>
      <w:r>
        <w:t xml:space="preserve">Another limitation </w:t>
      </w:r>
      <w:commentRangeEnd w:id="298"/>
      <w:r w:rsidR="000F5385">
        <w:rPr>
          <w:rStyle w:val="CommentReference"/>
        </w:rPr>
        <w:commentReference w:id="298"/>
      </w:r>
      <w:r>
        <w:t xml:space="preserve">is the lack of clear evidence for cycles </w:t>
      </w:r>
      <w:commentRangeEnd w:id="299"/>
      <w:r w:rsidR="006D595D">
        <w:rPr>
          <w:rStyle w:val="CommentReference"/>
        </w:rPr>
        <w:commentReference w:id="299"/>
      </w:r>
      <w:r>
        <w:t xml:space="preserve">within the symptom network, despite using algorithms designed to account for cyclic relationships. The CCI algorithm predominantly produced bidirectional arrows, while FCI primarily generated directional arrows, yet neither displayed patterns indicative of definitive cyclic structures. Addressing cyclic relationships is particularly challenging with </w:t>
      </w:r>
      <w:commentRangeStart w:id="300"/>
      <w:r>
        <w:t>observational datasets alone</w:t>
      </w:r>
      <w:commentRangeEnd w:id="300"/>
      <w:r w:rsidR="000F5385">
        <w:rPr>
          <w:rStyle w:val="CommentReference"/>
        </w:rPr>
        <w:commentReference w:id="300"/>
      </w:r>
      <w:r>
        <w:t xml:space="preserve">. Future research could benefit from refined datasets that include intervention data. Methods such as </w:t>
      </w:r>
      <w:r>
        <w:rPr>
          <w:i/>
          <w:iCs/>
        </w:rPr>
        <w:t>LLC</w:t>
      </w:r>
      <w:r>
        <w:t xml:space="preserve"> (Hyttinen et al., 2012), </w:t>
      </w:r>
      <w:r>
        <w:rPr>
          <w:i/>
          <w:iCs/>
        </w:rPr>
        <w:t>NODGAS-Flow</w:t>
      </w:r>
      <w:r>
        <w:t xml:space="preserve"> (Sethuraman et al., 2023), and the recently developed </w:t>
      </w:r>
      <w:r>
        <w:rPr>
          <w:i/>
          <w:iCs/>
        </w:rPr>
        <w:t>Bicycle</w:t>
      </w:r>
      <w:r>
        <w:t xml:space="preserve"> algorithm (Rohbeck et al., 2024) are specifically designed to utilize both observational and intervention data to uncover potential cycles. Additionally, if time-series data becomes available, corresponding methods, as described above, could be applied to capture repetitive patterns in variable interactions that might suggest cyclic structures.</w:t>
      </w:r>
    </w:p>
    <w:p w14:paraId="7B793DC0" w14:textId="77777777" w:rsidR="003A44A5" w:rsidRDefault="00000000">
      <w:pPr>
        <w:pStyle w:val="BodyText"/>
      </w:pPr>
      <w:r>
        <w:t xml:space="preserve">Lastly, regarding conditional independence (CI) testing, the differences between the graphs generated by Gaussian CI and RCoT underscore the methodological sensitivities in detecting causal relationships. Gaussian CI produced denser graphs, which is somewhat counterintuitive, as the Gaussian CI’s strict linearity assumption would typically result in fewer detected relationships, not more. A possible explanation for this discrepancy is that Gaussian CI’s reliance on partial correlations may overestimate relationships when specific non-linear dependencies exist in the data. In contrast, RCoT, free from such assumptions, may better capture these patterns under such conditions. However, while RCoT is technically non-parametric, its performance can still be influenced by the distributional characteristics of the data. Specifically, the RBF kernel, optimized for continuous data with smooth transitions, may struggle to capture relationships in datasets with discrete or mixed distributions. In such cases, the distances between discrete points may fail to convey meaningful similarity information. As a result, RCoT might miss certain dependencies, particularly when variables in the dataset lack smooth continuity. Future research could address these issues by exploring a broader range of CI testing approaches. One traditional approach to handle this is discretizing variables and use </w:t>
      </w:r>
      <m:oMath>
        <m:sSup>
          <m:sSupPr>
            <m:ctrlPr>
              <w:rPr>
                <w:rFonts w:ascii="Cambria Math" w:hAnsi="Cambria Math"/>
              </w:rPr>
            </m:ctrlPr>
          </m:sSupPr>
          <m:e>
            <m:r>
              <w:rPr>
                <w:rFonts w:ascii="Cambria Math" w:hAnsi="Cambria Math"/>
              </w:rPr>
              <m:t>G</m:t>
            </m:r>
          </m:e>
          <m:sup>
            <m:r>
              <w:rPr>
                <w:rFonts w:ascii="Cambria Math" w:hAnsi="Cambria Math"/>
              </w:rPr>
              <m:t>2</m:t>
            </m:r>
          </m:sup>
        </m:sSup>
      </m:oMath>
      <w:r>
        <w:t xml:space="preserve"> test, which may better capture dependencies in non-continuous datasets (Dojer, 2016; Neapolitan et al., 2004</w:t>
      </w:r>
      <w:commentRangeStart w:id="301"/>
      <w:r>
        <w:t>). A more promising direction</w:t>
      </w:r>
      <w:commentRangeEnd w:id="301"/>
      <w:r w:rsidR="00F503B8">
        <w:rPr>
          <w:rStyle w:val="CommentReference"/>
        </w:rPr>
        <w:commentReference w:id="301"/>
      </w:r>
      <w:r>
        <w:t>, however, lies in the development of hybrid kernels tailored for mixed datasets, effectively integrating both continuous and discrete variables into RCoT-like methods. By systematically employing and comparing a wider variety of CI testing techniques, researchers could gain more robust insights and mitigate the limitations inherent in specific approaches. This broader exploration holds the potential to enhance the reliability of findings, particularly in datasets with complex and heterogeneous structures.</w:t>
      </w:r>
    </w:p>
    <w:p w14:paraId="7542E523" w14:textId="41B315EC" w:rsidR="003A44A5" w:rsidRDefault="00000000">
      <w:pPr>
        <w:pStyle w:val="BodyText"/>
      </w:pPr>
      <w:r>
        <w:t>Despite its limitations, this study marks a meaningful step toward understanding the mechanisms linking precari</w:t>
      </w:r>
      <w:ins w:id="302" w:author="Leonie K. Elsenburg" w:date="2024-12-17T15:31:00Z">
        <w:r w:rsidR="007242B6">
          <w:t>ousness</w:t>
        </w:r>
      </w:ins>
      <w:del w:id="303" w:author="Leonie K. Elsenburg" w:date="2024-12-17T15:31:00Z">
        <w:r w:rsidDel="007242B6">
          <w:delText>ty</w:delText>
        </w:r>
      </w:del>
      <w:r>
        <w:t xml:space="preserve"> factors and depression. By applying causal discovery </w:t>
      </w:r>
      <w:r>
        <w:lastRenderedPageBreak/>
        <w:t xml:space="preserve">methods, it moves beyond traditional association-based analyses, providing insights that can inform more precise and targeted interventions. While the resulting graphs are preliminary and contain unresolved ambiguities, </w:t>
      </w:r>
      <w:commentRangeStart w:id="304"/>
      <w:r>
        <w:t>they offer a valuable starting point for leveraging causal discovery tools to investigate the causal interplay between depression and precari</w:t>
      </w:r>
      <w:ins w:id="305" w:author="Leonie K. Elsenburg" w:date="2024-12-17T16:18:00Z">
        <w:r w:rsidR="00F3496D">
          <w:t>ousness</w:t>
        </w:r>
      </w:ins>
      <w:del w:id="306" w:author="Leonie K. Elsenburg" w:date="2024-12-17T16:18:00Z">
        <w:r w:rsidDel="00F3496D">
          <w:delText>ty</w:delText>
        </w:r>
      </w:del>
      <w:r>
        <w:t xml:space="preserve"> factors</w:t>
      </w:r>
      <w:commentRangeEnd w:id="304"/>
      <w:r w:rsidR="006D595D">
        <w:rPr>
          <w:rStyle w:val="CommentReference"/>
        </w:rPr>
        <w:commentReference w:id="304"/>
      </w:r>
      <w:r>
        <w:t xml:space="preserve">. </w:t>
      </w:r>
      <w:commentRangeStart w:id="307"/>
      <w:r>
        <w:t xml:space="preserve">A promising next step would involve integrating these causal structures into computational models, such as the symptom dynamic model proposed by </w:t>
      </w:r>
      <w:r>
        <w:rPr>
          <w:b/>
          <w:bCs/>
        </w:rPr>
        <w:t>our comp-model paper</w:t>
      </w:r>
      <w:r>
        <w:t xml:space="preserve">. </w:t>
      </w:r>
      <w:commentRangeEnd w:id="307"/>
      <w:r w:rsidR="006D595D">
        <w:rPr>
          <w:rStyle w:val="CommentReference"/>
        </w:rPr>
        <w:commentReference w:id="307"/>
      </w:r>
      <w:r>
        <w:t xml:space="preserve">By </w:t>
      </w:r>
      <w:commentRangeStart w:id="308"/>
      <w:r>
        <w:t>simulating intervention effects</w:t>
      </w:r>
      <w:commentRangeEnd w:id="308"/>
      <w:r w:rsidR="004970C1">
        <w:rPr>
          <w:rStyle w:val="CommentReference"/>
        </w:rPr>
        <w:commentReference w:id="308"/>
      </w:r>
      <w:r>
        <w:t>, such models could provide more realistic insights into how targeted actions might influence symptom networks and precari</w:t>
      </w:r>
      <w:ins w:id="309" w:author="Leonie K. Elsenburg" w:date="2024-12-17T16:18:00Z">
        <w:r w:rsidR="00AE1128">
          <w:t>ousness</w:t>
        </w:r>
      </w:ins>
      <w:del w:id="310" w:author="Leonie K. Elsenburg" w:date="2024-12-17T16:18:00Z">
        <w:r w:rsidDel="00AE1128">
          <w:delText>ty</w:delText>
        </w:r>
      </w:del>
      <w:r>
        <w:t xml:space="preserve"> factors over time. For example, interventions focused on improving sleep hygiene or alleviating guilt could be evaluated for their cascading effects on employment and social relationships, offering actionable guidance for designing population-level mental health strategies. </w:t>
      </w:r>
      <w:del w:id="311" w:author="Leonie K. Elsenburg" w:date="2024-12-17T16:18:00Z">
        <w:r w:rsidDel="00AE1128">
          <w:delText xml:space="preserve"> </w:delText>
        </w:r>
      </w:del>
      <w:r>
        <w:t>As one of the early applications of causal discovery tools to the complex dynamics of depression and precari</w:t>
      </w:r>
      <w:ins w:id="312" w:author="Leonie K. Elsenburg" w:date="2024-12-17T15:31:00Z">
        <w:r w:rsidR="00E15E48">
          <w:t>ousness</w:t>
        </w:r>
      </w:ins>
      <w:del w:id="313" w:author="Leonie K. Elsenburg" w:date="2024-12-17T15:31:00Z">
        <w:r w:rsidDel="00E15E48">
          <w:delText>ty</w:delText>
        </w:r>
      </w:del>
      <w:r>
        <w:t xml:space="preserve"> factors, this study lays a foundation for future research. We hope it inspires further refinement of these methods and ultimately contribute to more effective solutions for alleviating depression and improving societal well-being.</w:t>
      </w:r>
    </w:p>
    <w:p w14:paraId="225D602F" w14:textId="77777777" w:rsidR="003A44A5" w:rsidRDefault="00000000">
      <w:pPr>
        <w:pStyle w:val="Heading1"/>
      </w:pPr>
      <w:bookmarkStart w:id="314" w:name="references"/>
      <w:bookmarkEnd w:id="263"/>
      <w:r>
        <w:t>5. References</w:t>
      </w:r>
    </w:p>
    <w:p w14:paraId="733FB746" w14:textId="77777777" w:rsidR="003A44A5" w:rsidRDefault="00000000">
      <w:pPr>
        <w:pStyle w:val="Bibliography"/>
      </w:pPr>
      <w:bookmarkStart w:id="315" w:name="ref-dojer2016learning"/>
      <w:bookmarkStart w:id="316" w:name="refs"/>
      <w:r>
        <w:t xml:space="preserve">Dojer, N. (2016). Learning bayesian networks from datasets joining continuous and discrete variables. </w:t>
      </w:r>
      <w:r>
        <w:rPr>
          <w:i/>
          <w:iCs/>
        </w:rPr>
        <w:t>International Journal of Approximate Reasoning</w:t>
      </w:r>
      <w:r>
        <w:t xml:space="preserve">, </w:t>
      </w:r>
      <w:r>
        <w:rPr>
          <w:i/>
          <w:iCs/>
        </w:rPr>
        <w:t>78</w:t>
      </w:r>
      <w:r>
        <w:t>, 116–124.</w:t>
      </w:r>
    </w:p>
    <w:p w14:paraId="6E66EE37" w14:textId="77777777" w:rsidR="003A44A5" w:rsidRDefault="00000000">
      <w:pPr>
        <w:pStyle w:val="Bibliography"/>
      </w:pPr>
      <w:bookmarkStart w:id="317" w:name="ref-entner2010causal"/>
      <w:bookmarkEnd w:id="315"/>
      <w:r>
        <w:t xml:space="preserve">Entner, D., &amp; Hoyer, P. O. (2010). On causal discovery from time series data using FCI. </w:t>
      </w:r>
      <w:r>
        <w:rPr>
          <w:i/>
          <w:iCs/>
        </w:rPr>
        <w:t>Probabilistic Graphical Models</w:t>
      </w:r>
      <w:r>
        <w:t xml:space="preserve">, </w:t>
      </w:r>
      <w:r>
        <w:rPr>
          <w:i/>
          <w:iCs/>
        </w:rPr>
        <w:t>16</w:t>
      </w:r>
      <w:r>
        <w:t>.</w:t>
      </w:r>
    </w:p>
    <w:p w14:paraId="7DCDA27F" w14:textId="77777777" w:rsidR="003A44A5" w:rsidRDefault="00000000">
      <w:pPr>
        <w:pStyle w:val="Bibliography"/>
      </w:pPr>
      <w:bookmarkStart w:id="318" w:name="ref-hyttinen2012learning"/>
      <w:bookmarkEnd w:id="317"/>
      <w:r>
        <w:t xml:space="preserve">Hyttinen, A., Eberhardt, F., &amp; Hoyer, P. O. (2012). Learning linear cyclic causal models with latent variables. </w:t>
      </w:r>
      <w:r>
        <w:rPr>
          <w:i/>
          <w:iCs/>
        </w:rPr>
        <w:t>The Journal of Machine Learning Research</w:t>
      </w:r>
      <w:r>
        <w:t xml:space="preserve">, </w:t>
      </w:r>
      <w:r>
        <w:rPr>
          <w:i/>
          <w:iCs/>
        </w:rPr>
        <w:t>13</w:t>
      </w:r>
      <w:r>
        <w:t>(1), 3387–3439.</w:t>
      </w:r>
    </w:p>
    <w:p w14:paraId="54DFDF57" w14:textId="77777777" w:rsidR="003A44A5" w:rsidRDefault="00000000">
      <w:pPr>
        <w:pStyle w:val="Bibliography"/>
      </w:pPr>
      <w:bookmarkStart w:id="319" w:name="ref-lindsay2000moment"/>
      <w:bookmarkEnd w:id="318"/>
      <w:r>
        <w:t xml:space="preserve">Lindsay, B. G., Pilla, R. S., &amp; Basak, P. (2000). Moment-based approximations of distributions using mixtures: Theory and applications. </w:t>
      </w:r>
      <w:r>
        <w:rPr>
          <w:i/>
          <w:iCs/>
        </w:rPr>
        <w:t>Annals of the Institute of Statistical Mathematics</w:t>
      </w:r>
      <w:r>
        <w:t xml:space="preserve">, </w:t>
      </w:r>
      <w:r>
        <w:rPr>
          <w:i/>
          <w:iCs/>
        </w:rPr>
        <w:t>52</w:t>
      </w:r>
      <w:r>
        <w:t>, 215–230.</w:t>
      </w:r>
    </w:p>
    <w:p w14:paraId="2B87FA87" w14:textId="77777777" w:rsidR="003A44A5" w:rsidRDefault="00000000">
      <w:pPr>
        <w:pStyle w:val="Bibliography"/>
      </w:pPr>
      <w:bookmarkStart w:id="320" w:name="ref-mooij2020constraint"/>
      <w:bookmarkEnd w:id="319"/>
      <w:r>
        <w:t xml:space="preserve">Mooij, J. M., &amp; Claassen, T. (2020). Constraint-based causal discovery using partial ancestral graphs in the presence of cycles. </w:t>
      </w:r>
      <w:r>
        <w:rPr>
          <w:i/>
          <w:iCs/>
        </w:rPr>
        <w:t>Conference on Uncertainty in Artificial Intelligence</w:t>
      </w:r>
      <w:r>
        <w:t>, 1159–1168.</w:t>
      </w:r>
    </w:p>
    <w:p w14:paraId="1AA2D26E" w14:textId="77777777" w:rsidR="003A44A5" w:rsidRDefault="00000000">
      <w:pPr>
        <w:pStyle w:val="Bibliography"/>
      </w:pPr>
      <w:bookmarkStart w:id="321" w:name="ref-neapolitan2004learning"/>
      <w:bookmarkEnd w:id="320"/>
      <w:r>
        <w:t xml:space="preserve">Neapolitan, R. E. et al. (2004). </w:t>
      </w:r>
      <w:r>
        <w:rPr>
          <w:i/>
          <w:iCs/>
        </w:rPr>
        <w:t>Learning bayesian networks</w:t>
      </w:r>
      <w:r>
        <w:t xml:space="preserve"> (Vol. 38). Pearson Prentice Hall Upper Saddle River.</w:t>
      </w:r>
    </w:p>
    <w:p w14:paraId="736F8114" w14:textId="77777777" w:rsidR="003A44A5" w:rsidRPr="006C1206" w:rsidRDefault="00000000">
      <w:pPr>
        <w:pStyle w:val="Bibliography"/>
        <w:rPr>
          <w:lang w:val="de-DE"/>
          <w:rPrChange w:id="322" w:author="Stronks, K. (Karien)" w:date="2025-01-08T08:01:00Z">
            <w:rPr/>
          </w:rPrChange>
        </w:rPr>
      </w:pPr>
      <w:bookmarkStart w:id="323" w:name="ref-park2024discovering"/>
      <w:bookmarkEnd w:id="321"/>
      <w:r>
        <w:t xml:space="preserve">Park, K., Waldorp, L. J., &amp; Ryan, O. (2024). Discovering cyclic causal models in psychological research. </w:t>
      </w:r>
      <w:r w:rsidRPr="006C1206">
        <w:rPr>
          <w:i/>
          <w:iCs/>
          <w:lang w:val="de-DE"/>
          <w:rPrChange w:id="324" w:author="Stronks, K. (Karien)" w:date="2025-01-08T08:01:00Z">
            <w:rPr>
              <w:i/>
              <w:iCs/>
            </w:rPr>
          </w:rPrChange>
        </w:rPr>
        <w:t>Advances. In/Psychology</w:t>
      </w:r>
      <w:r w:rsidRPr="006C1206">
        <w:rPr>
          <w:lang w:val="de-DE"/>
          <w:rPrChange w:id="325" w:author="Stronks, K. (Karien)" w:date="2025-01-08T08:01:00Z">
            <w:rPr/>
          </w:rPrChange>
        </w:rPr>
        <w:t xml:space="preserve">, </w:t>
      </w:r>
      <w:r w:rsidRPr="006C1206">
        <w:rPr>
          <w:i/>
          <w:iCs/>
          <w:lang w:val="de-DE"/>
          <w:rPrChange w:id="326" w:author="Stronks, K. (Karien)" w:date="2025-01-08T08:01:00Z">
            <w:rPr>
              <w:i/>
              <w:iCs/>
            </w:rPr>
          </w:rPrChange>
        </w:rPr>
        <w:t>2</w:t>
      </w:r>
      <w:r w:rsidRPr="006C1206">
        <w:rPr>
          <w:lang w:val="de-DE"/>
          <w:rPrChange w:id="327" w:author="Stronks, K. (Karien)" w:date="2025-01-08T08:01:00Z">
            <w:rPr/>
          </w:rPrChange>
        </w:rPr>
        <w:t>, e72425.</w:t>
      </w:r>
    </w:p>
    <w:p w14:paraId="17B7C22C" w14:textId="77777777" w:rsidR="003A44A5" w:rsidRPr="00386B89" w:rsidRDefault="00000000">
      <w:pPr>
        <w:pStyle w:val="Bibliography"/>
        <w:rPr>
          <w:lang w:val="da-DK"/>
          <w:rPrChange w:id="328" w:author="Leonie K. Elsenburg" w:date="2024-12-17T12:43:00Z">
            <w:rPr/>
          </w:rPrChange>
        </w:rPr>
      </w:pPr>
      <w:bookmarkStart w:id="329" w:name="ref-rohbeck2024"/>
      <w:bookmarkEnd w:id="323"/>
      <w:r w:rsidRPr="00DB5B3E">
        <w:rPr>
          <w:lang w:val="da-DK"/>
          <w:rPrChange w:id="330" w:author="Leonie K. Elsenburg" w:date="2025-01-06T10:36:00Z">
            <w:rPr/>
          </w:rPrChange>
        </w:rPr>
        <w:t xml:space="preserve">Rohbeck, M., Clarke, B., Mikulik, K., Pettet, A., Stegle, O., &amp; Ueltzhöffer, K. (2024). </w:t>
      </w:r>
      <w:r>
        <w:t xml:space="preserve">Bicycle: Intervention-based causal discovery with cycles. In F. Locatello &amp; V. Didelez (Eds.), </w:t>
      </w:r>
      <w:r>
        <w:rPr>
          <w:i/>
          <w:iCs/>
        </w:rPr>
        <w:t>Proceedings of the third conference on causal learning and reasoning</w:t>
      </w:r>
      <w:r>
        <w:t xml:space="preserve"> (Vol. 236, pp. 209–242). </w:t>
      </w:r>
      <w:r w:rsidRPr="00386B89">
        <w:rPr>
          <w:lang w:val="da-DK"/>
          <w:rPrChange w:id="331" w:author="Leonie K. Elsenburg" w:date="2024-12-17T12:43:00Z">
            <w:rPr/>
          </w:rPrChange>
        </w:rPr>
        <w:t xml:space="preserve">PMLR. </w:t>
      </w:r>
      <w:r w:rsidR="003A44A5">
        <w:fldChar w:fldCharType="begin"/>
      </w:r>
      <w:r w:rsidR="003A44A5" w:rsidRPr="00386B89">
        <w:rPr>
          <w:lang w:val="da-DK"/>
          <w:rPrChange w:id="332" w:author="Leonie K. Elsenburg" w:date="2024-12-17T12:43:00Z">
            <w:rPr/>
          </w:rPrChange>
        </w:rPr>
        <w:instrText>HYPERLINK "https://proceedings.mlr.press/v236/rohbeck24a.html" \h</w:instrText>
      </w:r>
      <w:r w:rsidR="003A44A5">
        <w:fldChar w:fldCharType="separate"/>
      </w:r>
      <w:r w:rsidR="003A44A5" w:rsidRPr="00386B89">
        <w:rPr>
          <w:rStyle w:val="Hyperlink"/>
          <w:lang w:val="da-DK"/>
          <w:rPrChange w:id="333" w:author="Leonie K. Elsenburg" w:date="2024-12-17T12:43:00Z">
            <w:rPr>
              <w:rStyle w:val="Hyperlink"/>
            </w:rPr>
          </w:rPrChange>
        </w:rPr>
        <w:t>https://proceedings.mlr.press/v236/rohbeck24a.html</w:t>
      </w:r>
      <w:r w:rsidR="003A44A5">
        <w:rPr>
          <w:rStyle w:val="Hyperlink"/>
        </w:rPr>
        <w:fldChar w:fldCharType="end"/>
      </w:r>
    </w:p>
    <w:p w14:paraId="7FA0C6A8" w14:textId="77777777" w:rsidR="003A44A5" w:rsidRDefault="00000000">
      <w:pPr>
        <w:pStyle w:val="Bibliography"/>
      </w:pPr>
      <w:bookmarkStart w:id="334" w:name="ref-runge2019detecting"/>
      <w:bookmarkEnd w:id="329"/>
      <w:r w:rsidRPr="00386B89">
        <w:rPr>
          <w:lang w:val="da-DK"/>
          <w:rPrChange w:id="335" w:author="Leonie K. Elsenburg" w:date="2024-12-17T12:43:00Z">
            <w:rPr/>
          </w:rPrChange>
        </w:rPr>
        <w:lastRenderedPageBreak/>
        <w:t xml:space="preserve">Runge, J., Nowack, P., Kretschmer, M., Flaxman, S., &amp; Sejdinovic, D. (2019). </w:t>
      </w:r>
      <w:r>
        <w:t xml:space="preserve">Detecting and quantifying causal associations in large nonlinear time series datasets. </w:t>
      </w:r>
      <w:r>
        <w:rPr>
          <w:i/>
          <w:iCs/>
        </w:rPr>
        <w:t>Science Advances</w:t>
      </w:r>
      <w:r>
        <w:t xml:space="preserve">, </w:t>
      </w:r>
      <w:r>
        <w:rPr>
          <w:i/>
          <w:iCs/>
        </w:rPr>
        <w:t>5</w:t>
      </w:r>
      <w:r>
        <w:t>(11), eaau4996.</w:t>
      </w:r>
    </w:p>
    <w:p w14:paraId="55F20F78" w14:textId="77777777" w:rsidR="003A44A5" w:rsidRDefault="00000000">
      <w:pPr>
        <w:pStyle w:val="Bibliography"/>
      </w:pPr>
      <w:bookmarkStart w:id="336" w:name="ref-sethuraman2023nodags"/>
      <w:bookmarkEnd w:id="334"/>
      <w:r>
        <w:t xml:space="preserve">Sethuraman, M. G., Lopez, R., Mohan, R., Fekri, F., Biancalani, T., &amp; Hütter, J.-C. (2023). NODAGS-flow: Nonlinear cyclic causal structure learning. </w:t>
      </w:r>
      <w:r>
        <w:rPr>
          <w:i/>
          <w:iCs/>
        </w:rPr>
        <w:t>International Conference on Artificial Intelligence and Statistics</w:t>
      </w:r>
      <w:r>
        <w:t>, 6371–6387.</w:t>
      </w:r>
    </w:p>
    <w:p w14:paraId="424852C6" w14:textId="77777777" w:rsidR="003A44A5" w:rsidRDefault="00000000">
      <w:pPr>
        <w:pStyle w:val="Bibliography"/>
      </w:pPr>
      <w:bookmarkStart w:id="337" w:name="ref-spirtes2001causation"/>
      <w:bookmarkEnd w:id="336"/>
      <w:r w:rsidRPr="006C1206">
        <w:rPr>
          <w:lang w:val="de-DE"/>
          <w:rPrChange w:id="338" w:author="Stronks, K. (Karien)" w:date="2025-01-08T08:01:00Z">
            <w:rPr/>
          </w:rPrChange>
        </w:rPr>
        <w:t xml:space="preserve">Spirtes, P., Glymour, C., &amp; Scheines, R. (2001). </w:t>
      </w:r>
      <w:r>
        <w:rPr>
          <w:i/>
          <w:iCs/>
        </w:rPr>
        <w:t>Causation, prediction, and search</w:t>
      </w:r>
      <w:r>
        <w:t>. MIT press.</w:t>
      </w:r>
    </w:p>
    <w:p w14:paraId="6B9C4A26" w14:textId="77777777" w:rsidR="003A44A5" w:rsidRDefault="00000000">
      <w:pPr>
        <w:pStyle w:val="Bibliography"/>
      </w:pPr>
      <w:bookmarkStart w:id="339" w:name="ref-strobl2019"/>
      <w:bookmarkEnd w:id="337"/>
      <w:r>
        <w:t xml:space="preserve">Strobl, E. V. (2019). A constraint-based algorithm for causal discovery with cycles, latent variables and selection bias. </w:t>
      </w:r>
      <w:r>
        <w:rPr>
          <w:i/>
          <w:iCs/>
        </w:rPr>
        <w:t>International Journal of Data Science and Analytics</w:t>
      </w:r>
      <w:r>
        <w:t xml:space="preserve">, </w:t>
      </w:r>
      <w:r>
        <w:rPr>
          <w:i/>
          <w:iCs/>
        </w:rPr>
        <w:t>8</w:t>
      </w:r>
      <w:r>
        <w:t xml:space="preserve">(1), 33–56. </w:t>
      </w:r>
      <w:hyperlink r:id="rId16">
        <w:r w:rsidR="003A44A5">
          <w:rPr>
            <w:rStyle w:val="Hyperlink"/>
          </w:rPr>
          <w:t>https://doi.org/10.1007/s41060-018-0158-2</w:t>
        </w:r>
      </w:hyperlink>
    </w:p>
    <w:p w14:paraId="65D573F0" w14:textId="77777777" w:rsidR="003A44A5" w:rsidRDefault="00000000">
      <w:pPr>
        <w:pStyle w:val="Bibliography"/>
      </w:pPr>
      <w:bookmarkStart w:id="340" w:name="ref-strobl2019approximate"/>
      <w:bookmarkEnd w:id="339"/>
      <w:r w:rsidRPr="006C1206">
        <w:t xml:space="preserve">Strobl, E. V., Zhang, K., &amp; Visweswaran, S. (2019). </w:t>
      </w:r>
      <w:r>
        <w:t xml:space="preserve">Approximate kernel-based conditional independence tests for fast non-parametric causal discovery. </w:t>
      </w:r>
      <w:r>
        <w:rPr>
          <w:i/>
          <w:iCs/>
        </w:rPr>
        <w:t>Journal of Causal Inference</w:t>
      </w:r>
      <w:r>
        <w:t xml:space="preserve">, </w:t>
      </w:r>
      <w:r>
        <w:rPr>
          <w:i/>
          <w:iCs/>
        </w:rPr>
        <w:t>7</w:t>
      </w:r>
      <w:r>
        <w:t>(1), 20180017.</w:t>
      </w:r>
    </w:p>
    <w:p w14:paraId="48CD99D3" w14:textId="77777777" w:rsidR="003A44A5" w:rsidRDefault="00000000">
      <w:pPr>
        <w:pStyle w:val="Bibliography"/>
      </w:pPr>
      <w:bookmarkStart w:id="341" w:name="ref-zhang2012kernel"/>
      <w:bookmarkEnd w:id="340"/>
      <w:r>
        <w:t xml:space="preserve">Zhang, K., Peters, J., Janzing, D., &amp; Schölkopf, B. (2012). Kernel-based conditional independence test and application in causal discovery. </w:t>
      </w:r>
      <w:r>
        <w:rPr>
          <w:i/>
          <w:iCs/>
        </w:rPr>
        <w:t>arXiv Preprint arXiv:1202.3775</w:t>
      </w:r>
      <w:r>
        <w:t>.</w:t>
      </w:r>
    </w:p>
    <w:p w14:paraId="1293131D" w14:textId="77777777" w:rsidR="003A44A5" w:rsidRDefault="00000000">
      <w:pPr>
        <w:pStyle w:val="Heading1"/>
      </w:pPr>
      <w:bookmarkStart w:id="342" w:name="sec-appendix"/>
      <w:bookmarkEnd w:id="314"/>
      <w:bookmarkEnd w:id="316"/>
      <w:bookmarkEnd w:id="341"/>
      <w:r>
        <w:t>6. Appendix</w:t>
      </w:r>
    </w:p>
    <w:p w14:paraId="2F5102BF" w14:textId="77777777" w:rsidR="003A44A5" w:rsidRDefault="00000000">
      <w:pPr>
        <w:pStyle w:val="Heading2"/>
      </w:pPr>
      <w:bookmarkStart w:id="343" w:name="precariousness-factors-by-leonie"/>
      <w:r>
        <w:t>6.1 Precariousness factors by Leonie</w:t>
      </w:r>
    </w:p>
    <w:p w14:paraId="51E3309A" w14:textId="77777777" w:rsidR="003A44A5" w:rsidRDefault="00000000">
      <w:pPr>
        <w:pStyle w:val="Compact"/>
        <w:numPr>
          <w:ilvl w:val="0"/>
          <w:numId w:val="4"/>
        </w:numPr>
      </w:pPr>
      <w:r>
        <w:t>EMPLOYMENT PRECARIOUSNESS</w:t>
      </w:r>
    </w:p>
    <w:p w14:paraId="13CC6E46" w14:textId="77777777" w:rsidR="003A44A5" w:rsidRDefault="00000000">
      <w:pPr>
        <w:pStyle w:val="Compact"/>
        <w:numPr>
          <w:ilvl w:val="0"/>
          <w:numId w:val="5"/>
        </w:numPr>
      </w:pPr>
      <w:r>
        <w:rPr>
          <w:rStyle w:val="VerbatimChar"/>
        </w:rPr>
        <w:t>H1_Arbeidsparticipatie</w:t>
      </w:r>
      <w:r>
        <w:t>: Working status</w:t>
      </w:r>
    </w:p>
    <w:p w14:paraId="24AF1D3E" w14:textId="77777777" w:rsidR="003A44A5" w:rsidRDefault="00000000">
      <w:pPr>
        <w:pStyle w:val="Compact"/>
        <w:numPr>
          <w:ilvl w:val="0"/>
          <w:numId w:val="5"/>
        </w:numPr>
      </w:pPr>
      <w:r>
        <w:rPr>
          <w:rStyle w:val="VerbatimChar"/>
        </w:rPr>
        <w:t>H1_WerkSit</w:t>
      </w:r>
      <w:r>
        <w:t>: Which work situation most applies to you?</w:t>
      </w:r>
    </w:p>
    <w:p w14:paraId="6D0194A2" w14:textId="77777777" w:rsidR="003A44A5" w:rsidRDefault="00000000">
      <w:pPr>
        <w:pStyle w:val="Compact"/>
        <w:numPr>
          <w:ilvl w:val="0"/>
          <w:numId w:val="5"/>
        </w:numPr>
      </w:pPr>
      <w:r>
        <w:rPr>
          <w:rStyle w:val="VerbatimChar"/>
        </w:rPr>
        <w:t>H1_RecentErv8</w:t>
      </w:r>
      <w:r>
        <w:t>: Experiences past 12 months: h. You were sacked from your job or became unemployed (</w:t>
      </w:r>
      <w:r>
        <w:rPr>
          <w:i/>
          <w:iCs/>
        </w:rPr>
        <w:t>reverse</w:t>
      </w:r>
      <w:r>
        <w:t>)</w:t>
      </w:r>
    </w:p>
    <w:p w14:paraId="70B00522" w14:textId="77777777" w:rsidR="003A44A5" w:rsidRDefault="00000000">
      <w:pPr>
        <w:pStyle w:val="Compact"/>
        <w:numPr>
          <w:ilvl w:val="0"/>
          <w:numId w:val="6"/>
        </w:numPr>
      </w:pPr>
      <w:r>
        <w:t>FINANCIAL PRECARIOUSNESS</w:t>
      </w:r>
    </w:p>
    <w:p w14:paraId="2BC1D3FA" w14:textId="77777777" w:rsidR="003A44A5" w:rsidRDefault="00000000">
      <w:pPr>
        <w:pStyle w:val="Compact"/>
        <w:numPr>
          <w:ilvl w:val="0"/>
          <w:numId w:val="7"/>
        </w:numPr>
      </w:pPr>
      <w:r>
        <w:rPr>
          <w:rStyle w:val="VerbatimChar"/>
        </w:rPr>
        <w:t>H1_InkHhMoeite</w:t>
      </w:r>
      <w:r>
        <w:t>: During the past year, did you have problems managing your household income?</w:t>
      </w:r>
    </w:p>
    <w:p w14:paraId="45EDE394" w14:textId="77777777" w:rsidR="003A44A5" w:rsidRDefault="00000000">
      <w:pPr>
        <w:pStyle w:val="Compact"/>
        <w:numPr>
          <w:ilvl w:val="0"/>
          <w:numId w:val="7"/>
        </w:numPr>
      </w:pPr>
      <w:r>
        <w:rPr>
          <w:rStyle w:val="VerbatimChar"/>
        </w:rPr>
        <w:t>H1_RecentErv9</w:t>
      </w:r>
      <w:r>
        <w:t>: Experiences past 12 months: i. You had a major financial crisis (</w:t>
      </w:r>
      <w:r>
        <w:rPr>
          <w:i/>
          <w:iCs/>
        </w:rPr>
        <w:t>reverse</w:t>
      </w:r>
      <w:r>
        <w:t>)</w:t>
      </w:r>
    </w:p>
    <w:p w14:paraId="524082BA" w14:textId="77777777" w:rsidR="003A44A5" w:rsidRDefault="00000000">
      <w:pPr>
        <w:pStyle w:val="Compact"/>
        <w:numPr>
          <w:ilvl w:val="0"/>
          <w:numId w:val="8"/>
        </w:numPr>
      </w:pPr>
      <w:r>
        <w:t>HOUSING PRECARIOUSNESS</w:t>
      </w:r>
    </w:p>
    <w:p w14:paraId="0FE3EADF" w14:textId="77777777" w:rsidR="003A44A5" w:rsidRPr="00386B89" w:rsidRDefault="00000000">
      <w:pPr>
        <w:pStyle w:val="Compact"/>
        <w:numPr>
          <w:ilvl w:val="0"/>
          <w:numId w:val="9"/>
        </w:numPr>
        <w:rPr>
          <w:lang w:val="nl-NL"/>
          <w:rPrChange w:id="344" w:author="Leonie K. Elsenburg" w:date="2024-12-17T12:43:00Z">
            <w:rPr/>
          </w:rPrChange>
        </w:rPr>
      </w:pPr>
      <w:r w:rsidRPr="00386B89">
        <w:rPr>
          <w:rStyle w:val="VerbatimChar"/>
          <w:lang w:val="nl-NL"/>
          <w:rPrChange w:id="345" w:author="Leonie K. Elsenburg" w:date="2024-12-17T12:43:00Z">
            <w:rPr>
              <w:rStyle w:val="VerbatimChar"/>
            </w:rPr>
          </w:rPrChange>
        </w:rPr>
        <w:t>veilig_2012</w:t>
      </w:r>
      <w:r w:rsidRPr="00386B89">
        <w:rPr>
          <w:lang w:val="nl-NL"/>
          <w:rPrChange w:id="346" w:author="Leonie K. Elsenburg" w:date="2024-12-17T12:43:00Z">
            <w:rPr/>
          </w:rPrChange>
        </w:rPr>
        <w:t>: Score safety (veiligheid) in 2012 (</w:t>
      </w:r>
      <w:r w:rsidRPr="00386B89">
        <w:rPr>
          <w:i/>
          <w:iCs/>
          <w:lang w:val="nl-NL"/>
          <w:rPrChange w:id="347" w:author="Leonie K. Elsenburg" w:date="2024-12-17T12:43:00Z">
            <w:rPr>
              <w:i/>
              <w:iCs/>
            </w:rPr>
          </w:rPrChange>
        </w:rPr>
        <w:t>reverse</w:t>
      </w:r>
      <w:r w:rsidRPr="00386B89">
        <w:rPr>
          <w:lang w:val="nl-NL"/>
          <w:rPrChange w:id="348" w:author="Leonie K. Elsenburg" w:date="2024-12-17T12:43:00Z">
            <w:rPr/>
          </w:rPrChange>
        </w:rPr>
        <w:t>)</w:t>
      </w:r>
    </w:p>
    <w:p w14:paraId="35B6238F" w14:textId="77777777" w:rsidR="003A44A5" w:rsidRPr="00386B89" w:rsidRDefault="00000000">
      <w:pPr>
        <w:pStyle w:val="Compact"/>
        <w:numPr>
          <w:ilvl w:val="0"/>
          <w:numId w:val="9"/>
        </w:numPr>
        <w:rPr>
          <w:lang w:val="nl-NL"/>
          <w:rPrChange w:id="349" w:author="Leonie K. Elsenburg" w:date="2024-12-17T12:43:00Z">
            <w:rPr/>
          </w:rPrChange>
        </w:rPr>
      </w:pPr>
      <w:r w:rsidRPr="00386B89">
        <w:rPr>
          <w:rStyle w:val="VerbatimChar"/>
          <w:lang w:val="nl-NL"/>
          <w:rPrChange w:id="350" w:author="Leonie K. Elsenburg" w:date="2024-12-17T12:43:00Z">
            <w:rPr>
              <w:rStyle w:val="VerbatimChar"/>
            </w:rPr>
          </w:rPrChange>
        </w:rPr>
        <w:t>vrz_2012</w:t>
      </w:r>
      <w:r w:rsidRPr="00386B89">
        <w:rPr>
          <w:lang w:val="nl-NL"/>
          <w:rPrChange w:id="351" w:author="Leonie K. Elsenburg" w:date="2024-12-17T12:43:00Z">
            <w:rPr/>
          </w:rPrChange>
        </w:rPr>
        <w:t>: Score level of resources (niveau voorzieningen) in 2012 (</w:t>
      </w:r>
      <w:r w:rsidRPr="00386B89">
        <w:rPr>
          <w:i/>
          <w:iCs/>
          <w:lang w:val="nl-NL"/>
          <w:rPrChange w:id="352" w:author="Leonie K. Elsenburg" w:date="2024-12-17T12:43:00Z">
            <w:rPr>
              <w:i/>
              <w:iCs/>
            </w:rPr>
          </w:rPrChange>
        </w:rPr>
        <w:t>reverse</w:t>
      </w:r>
      <w:r w:rsidRPr="00386B89">
        <w:rPr>
          <w:lang w:val="nl-NL"/>
          <w:rPrChange w:id="353" w:author="Leonie K. Elsenburg" w:date="2024-12-17T12:43:00Z">
            <w:rPr/>
          </w:rPrChange>
        </w:rPr>
        <w:t>)</w:t>
      </w:r>
    </w:p>
    <w:p w14:paraId="277F07C8" w14:textId="77777777" w:rsidR="003A44A5" w:rsidRDefault="00000000">
      <w:pPr>
        <w:pStyle w:val="Compact"/>
        <w:numPr>
          <w:ilvl w:val="0"/>
          <w:numId w:val="9"/>
        </w:numPr>
      </w:pPr>
      <w:r>
        <w:rPr>
          <w:rStyle w:val="VerbatimChar"/>
        </w:rPr>
        <w:t>P_HUURWON</w:t>
      </w:r>
      <w:r>
        <w:t>: Percentage Huurwoningen</w:t>
      </w:r>
    </w:p>
    <w:p w14:paraId="4F5A4D89" w14:textId="77777777" w:rsidR="003A44A5" w:rsidRDefault="00000000">
      <w:pPr>
        <w:pStyle w:val="Compact"/>
        <w:numPr>
          <w:ilvl w:val="0"/>
          <w:numId w:val="10"/>
        </w:numPr>
      </w:pPr>
      <w:r>
        <w:t>CULTURAL PRECARIOUSNESS</w:t>
      </w:r>
    </w:p>
    <w:p w14:paraId="565D5E5B" w14:textId="77777777" w:rsidR="003A44A5" w:rsidRDefault="00000000">
      <w:pPr>
        <w:pStyle w:val="Compact"/>
        <w:numPr>
          <w:ilvl w:val="0"/>
          <w:numId w:val="11"/>
        </w:numPr>
      </w:pPr>
      <w:r>
        <w:rPr>
          <w:rStyle w:val="VerbatimChar"/>
        </w:rPr>
        <w:t>H1_Discr_sumscore</w:t>
      </w:r>
      <w:r>
        <w:t>: Perceived discrimination: sum score of 9 items (range 9-45)</w:t>
      </w:r>
    </w:p>
    <w:p w14:paraId="56F99DE0" w14:textId="77777777" w:rsidR="003A44A5" w:rsidRDefault="00000000">
      <w:pPr>
        <w:pStyle w:val="Compact"/>
        <w:numPr>
          <w:ilvl w:val="0"/>
          <w:numId w:val="11"/>
        </w:numPr>
      </w:pPr>
      <w:r>
        <w:rPr>
          <w:rStyle w:val="VerbatimChar"/>
        </w:rPr>
        <w:t>H1_SBSQ_meanscore</w:t>
      </w:r>
      <w:r>
        <w:t>: Health literacy: SBSQ meanscore (range 1-5) (</w:t>
      </w:r>
      <w:r>
        <w:rPr>
          <w:i/>
          <w:iCs/>
        </w:rPr>
        <w:t>reverse</w:t>
      </w:r>
      <w:r>
        <w:t>)</w:t>
      </w:r>
    </w:p>
    <w:p w14:paraId="412A8BE4" w14:textId="77777777" w:rsidR="003A44A5" w:rsidRPr="00386B89" w:rsidRDefault="00000000">
      <w:pPr>
        <w:pStyle w:val="Compact"/>
        <w:numPr>
          <w:ilvl w:val="0"/>
          <w:numId w:val="11"/>
        </w:numPr>
        <w:rPr>
          <w:lang w:val="nl-NL"/>
          <w:rPrChange w:id="354" w:author="Leonie K. Elsenburg" w:date="2024-12-17T12:43:00Z">
            <w:rPr/>
          </w:rPrChange>
        </w:rPr>
      </w:pPr>
      <w:r w:rsidRPr="00386B89">
        <w:rPr>
          <w:rStyle w:val="VerbatimChar"/>
          <w:lang w:val="nl-NL"/>
          <w:rPrChange w:id="355" w:author="Leonie K. Elsenburg" w:date="2024-12-17T12:43:00Z">
            <w:rPr>
              <w:rStyle w:val="VerbatimChar"/>
            </w:rPr>
          </w:rPrChange>
        </w:rPr>
        <w:lastRenderedPageBreak/>
        <w:t>A_BED_RU</w:t>
      </w:r>
      <w:r w:rsidRPr="00386B89">
        <w:rPr>
          <w:lang w:val="nl-NL"/>
          <w:rPrChange w:id="356" w:author="Leonie K. Elsenburg" w:date="2024-12-17T12:43:00Z">
            <w:rPr/>
          </w:rPrChange>
        </w:rPr>
        <w:t>: Aantal bedrijfsvestigingen; cultuur, recreatie, overige diensten (</w:t>
      </w:r>
      <w:r w:rsidRPr="00386B89">
        <w:rPr>
          <w:i/>
          <w:iCs/>
          <w:lang w:val="nl-NL"/>
          <w:rPrChange w:id="357" w:author="Leonie K. Elsenburg" w:date="2024-12-17T12:43:00Z">
            <w:rPr>
              <w:i/>
              <w:iCs/>
            </w:rPr>
          </w:rPrChange>
        </w:rPr>
        <w:t>reverse</w:t>
      </w:r>
      <w:r w:rsidRPr="00386B89">
        <w:rPr>
          <w:lang w:val="nl-NL"/>
          <w:rPrChange w:id="358" w:author="Leonie K. Elsenburg" w:date="2024-12-17T12:43:00Z">
            <w:rPr/>
          </w:rPrChange>
        </w:rPr>
        <w:t>)</w:t>
      </w:r>
    </w:p>
    <w:p w14:paraId="18458ACA" w14:textId="77777777" w:rsidR="003A44A5" w:rsidRDefault="00000000">
      <w:pPr>
        <w:pStyle w:val="Compact"/>
        <w:numPr>
          <w:ilvl w:val="0"/>
          <w:numId w:val="12"/>
        </w:numPr>
      </w:pPr>
      <w:r>
        <w:t>SOCIAL PRECARIOUSNESS</w:t>
      </w:r>
    </w:p>
    <w:p w14:paraId="3EEA1C82" w14:textId="77777777" w:rsidR="003A44A5" w:rsidRDefault="00000000">
      <w:pPr>
        <w:pStyle w:val="Compact"/>
        <w:numPr>
          <w:ilvl w:val="0"/>
          <w:numId w:val="13"/>
        </w:numPr>
      </w:pPr>
      <w:r>
        <w:rPr>
          <w:rStyle w:val="VerbatimChar"/>
        </w:rPr>
        <w:t>H1_RecentErv5</w:t>
      </w:r>
      <w:r>
        <w:t>: Experiences past 12 months: e. Your steady relationship ended (</w:t>
      </w:r>
      <w:r>
        <w:rPr>
          <w:i/>
          <w:iCs/>
        </w:rPr>
        <w:t>reverse</w:t>
      </w:r>
      <w:r>
        <w:t>)</w:t>
      </w:r>
    </w:p>
    <w:p w14:paraId="365478C0" w14:textId="77777777" w:rsidR="003A44A5" w:rsidRDefault="00000000">
      <w:pPr>
        <w:pStyle w:val="Compact"/>
        <w:numPr>
          <w:ilvl w:val="0"/>
          <w:numId w:val="13"/>
        </w:numPr>
      </w:pPr>
      <w:r>
        <w:rPr>
          <w:rStyle w:val="VerbatimChar"/>
        </w:rPr>
        <w:t>H1_RecentErv6</w:t>
      </w:r>
      <w:r>
        <w:t>: Experiences past 12 months: f. A long-term friendship with a good friend or family member was broken off (</w:t>
      </w:r>
      <w:r>
        <w:rPr>
          <w:i/>
          <w:iCs/>
        </w:rPr>
        <w:t>reverse</w:t>
      </w:r>
      <w:r>
        <w:t>)</w:t>
      </w:r>
    </w:p>
    <w:p w14:paraId="61A92933" w14:textId="77777777" w:rsidR="003A44A5" w:rsidRDefault="00000000">
      <w:pPr>
        <w:pStyle w:val="Compact"/>
        <w:numPr>
          <w:ilvl w:val="0"/>
          <w:numId w:val="13"/>
        </w:numPr>
      </w:pPr>
      <w:r>
        <w:rPr>
          <w:rStyle w:val="VerbatimChar"/>
        </w:rPr>
        <w:t>H1_RecentErv7</w:t>
      </w:r>
      <w:r>
        <w:t>: Experiences past 12 months: g. You had a serious problem with a good friend or family member, or neighbour (</w:t>
      </w:r>
      <w:r>
        <w:rPr>
          <w:i/>
          <w:iCs/>
        </w:rPr>
        <w:t>reverse</w:t>
      </w:r>
      <w:r>
        <w:t>)</w:t>
      </w:r>
    </w:p>
    <w:p w14:paraId="319E865C" w14:textId="77777777" w:rsidR="003A44A5" w:rsidRDefault="00000000">
      <w:pPr>
        <w:pStyle w:val="Compact"/>
        <w:numPr>
          <w:ilvl w:val="0"/>
          <w:numId w:val="13"/>
        </w:numPr>
      </w:pPr>
      <w:r>
        <w:rPr>
          <w:rStyle w:val="VerbatimChar"/>
        </w:rPr>
        <w:t>H1_SSQT</w:t>
      </w:r>
      <w:r>
        <w:t>: SSQT (frequency of social contact): sum score of 5 items (range 5-20) (</w:t>
      </w:r>
      <w:r>
        <w:rPr>
          <w:i/>
          <w:iCs/>
        </w:rPr>
        <w:t>reverse</w:t>
      </w:r>
      <w:r>
        <w:t>)</w:t>
      </w:r>
    </w:p>
    <w:p w14:paraId="2995426D" w14:textId="77777777" w:rsidR="003A44A5" w:rsidRDefault="00000000">
      <w:pPr>
        <w:pStyle w:val="Compact"/>
        <w:numPr>
          <w:ilvl w:val="0"/>
          <w:numId w:val="13"/>
        </w:numPr>
      </w:pPr>
      <w:r>
        <w:rPr>
          <w:rStyle w:val="VerbatimChar"/>
        </w:rPr>
        <w:t>H1_SSQSa</w:t>
      </w:r>
      <w:r>
        <w:t>: SSQS (adequacy of social contact): sum score of 5 items, category 3 and 4 not combined (range 5-20) (</w:t>
      </w:r>
      <w:r>
        <w:rPr>
          <w:i/>
          <w:iCs/>
        </w:rPr>
        <w:t>reverse</w:t>
      </w:r>
      <w:r>
        <w:t>)</w:t>
      </w:r>
    </w:p>
    <w:p w14:paraId="5E22229E" w14:textId="77777777" w:rsidR="003A44A5" w:rsidRDefault="00000000">
      <w:pPr>
        <w:pStyle w:val="FirstParagraph"/>
      </w:pPr>
      <w:r>
        <w:rPr>
          <w:noProof/>
        </w:rPr>
        <w:drawing>
          <wp:inline distT="0" distB="0" distL="0" distR="0" wp14:anchorId="4B236DCB" wp14:editId="2937E747">
            <wp:extent cx="5334000" cy="14224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raft_v1_files/figure-docx/unnamed-chunk-7-1.png"/>
                    <pic:cNvPicPr>
                      <a:picLocks noChangeAspect="1" noChangeArrowheads="1"/>
                    </pic:cNvPicPr>
                  </pic:nvPicPr>
                  <pic:blipFill>
                    <a:blip r:embed="rId17"/>
                    <a:stretch>
                      <a:fillRect/>
                    </a:stretch>
                  </pic:blipFill>
                  <pic:spPr bwMode="auto">
                    <a:xfrm>
                      <a:off x="0" y="0"/>
                      <a:ext cx="5334000" cy="1422400"/>
                    </a:xfrm>
                    <a:prstGeom prst="rect">
                      <a:avLst/>
                    </a:prstGeom>
                    <a:noFill/>
                    <a:ln w="9525">
                      <a:noFill/>
                      <a:headEnd/>
                      <a:tailEnd/>
                    </a:ln>
                  </pic:spPr>
                </pic:pic>
              </a:graphicData>
            </a:graphic>
          </wp:inline>
        </w:drawing>
      </w:r>
    </w:p>
    <w:p w14:paraId="5E96EB20" w14:textId="77777777" w:rsidR="003A44A5" w:rsidRDefault="00000000">
      <w:pPr>
        <w:numPr>
          <w:ilvl w:val="0"/>
          <w:numId w:val="14"/>
        </w:numPr>
      </w:pPr>
      <w:r>
        <w:rPr>
          <w:b/>
          <w:bCs/>
        </w:rPr>
        <w:t>High</w:t>
      </w:r>
      <w:r>
        <w:t xml:space="preserve"> Correlations: </w:t>
      </w:r>
      <w:r>
        <w:rPr>
          <w:rStyle w:val="VerbatimChar"/>
        </w:rPr>
        <w:t>emp_stat</w:t>
      </w:r>
      <w:r>
        <w:t xml:space="preserve"> (employment status) and </w:t>
      </w:r>
      <w:r>
        <w:rPr>
          <w:rStyle w:val="VerbatimChar"/>
        </w:rPr>
        <w:t>work_sit</w:t>
      </w:r>
      <w:r>
        <w:t xml:space="preserve"> (work situation) have a strong positive correlation of 0.82. This suggests that individuals with higher employment status tend to have more secure or favorable work situations. </w:t>
      </w:r>
      <w:r>
        <w:rPr>
          <w:rStyle w:val="VerbatimChar"/>
        </w:rPr>
        <w:t>soc_freq</w:t>
      </w:r>
      <w:r>
        <w:t xml:space="preserve"> (social contact frequency) shows a strong positive correlation with </w:t>
      </w:r>
      <w:r>
        <w:rPr>
          <w:rStyle w:val="VerbatimChar"/>
        </w:rPr>
        <w:t>soc_adq</w:t>
      </w:r>
      <w:r>
        <w:t xml:space="preserve"> (social adequacy) at 0.61. This indicates that individuals with more frequent social contact also tend to have higher perceived adequacy of social interactions.</w:t>
      </w:r>
    </w:p>
    <w:p w14:paraId="5EC721C2" w14:textId="77777777" w:rsidR="003A44A5" w:rsidRDefault="00000000">
      <w:pPr>
        <w:numPr>
          <w:ilvl w:val="0"/>
          <w:numId w:val="14"/>
        </w:numPr>
      </w:pPr>
      <w:r>
        <w:rPr>
          <w:b/>
          <w:bCs/>
        </w:rPr>
        <w:t>Moderate</w:t>
      </w:r>
      <w:r>
        <w:t xml:space="preserve"> Correlations: </w:t>
      </w:r>
      <w:r>
        <w:rPr>
          <w:rStyle w:val="VerbatimChar"/>
        </w:rPr>
        <w:t>nb_safe</w:t>
      </w:r>
      <w:r>
        <w:t xml:space="preserve"> (neighborhood safety) and </w:t>
      </w:r>
      <w:r>
        <w:rPr>
          <w:rStyle w:val="VerbatimChar"/>
        </w:rPr>
        <w:t>nb_res</w:t>
      </w:r>
      <w:r>
        <w:t xml:space="preserve"> (resources) have a moderate positive correlation of 0.39, suggesting that areas with higher safety also have better resources. </w:t>
      </w:r>
      <w:r>
        <w:rPr>
          <w:rStyle w:val="VerbatimChar"/>
        </w:rPr>
        <w:t>hea_lit</w:t>
      </w:r>
      <w:r>
        <w:t xml:space="preserve"> (health literacy) has moderate correlations with </w:t>
      </w:r>
      <w:r>
        <w:rPr>
          <w:rStyle w:val="VerbatimChar"/>
        </w:rPr>
        <w:t>emp_stat</w:t>
      </w:r>
      <w:r>
        <w:t xml:space="preserve"> (0.26) and </w:t>
      </w:r>
      <w:r>
        <w:rPr>
          <w:rStyle w:val="VerbatimChar"/>
        </w:rPr>
        <w:t>work_sit</w:t>
      </w:r>
      <w:r>
        <w:t xml:space="preserve"> (0.25), which could mean that higher health literacy is associated with better employment situations. </w:t>
      </w:r>
      <w:r>
        <w:rPr>
          <w:rStyle w:val="VerbatimChar"/>
        </w:rPr>
        <w:t>frd_brk12</w:t>
      </w:r>
      <w:r>
        <w:t xml:space="preserve"> (friendship breakups) and </w:t>
      </w:r>
      <w:r>
        <w:rPr>
          <w:rStyle w:val="VerbatimChar"/>
        </w:rPr>
        <w:t>conf12</w:t>
      </w:r>
      <w:r>
        <w:t xml:space="preserve"> (conflicts) have a notable correlation of 0.43, indicating a relationship between having conflicts and friendship losses.</w:t>
      </w:r>
    </w:p>
    <w:p w14:paraId="18670857" w14:textId="77777777" w:rsidR="003A44A5" w:rsidRDefault="00000000">
      <w:pPr>
        <w:numPr>
          <w:ilvl w:val="0"/>
          <w:numId w:val="14"/>
        </w:numPr>
      </w:pPr>
      <w:r>
        <w:rPr>
          <w:b/>
          <w:bCs/>
        </w:rPr>
        <w:t>Low to Moderate</w:t>
      </w:r>
      <w:r>
        <w:t xml:space="preserve"> Correlations in Financial Precariousness: </w:t>
      </w:r>
      <w:r>
        <w:rPr>
          <w:rStyle w:val="VerbatimChar"/>
        </w:rPr>
        <w:t>inc_dif</w:t>
      </w:r>
      <w:r>
        <w:t xml:space="preserve"> (income difficulties) has a moderate correlation with </w:t>
      </w:r>
      <w:r>
        <w:rPr>
          <w:rStyle w:val="VerbatimChar"/>
        </w:rPr>
        <w:t>fincri12</w:t>
      </w:r>
      <w:r>
        <w:t xml:space="preserve"> (financial crisis) at 0.49. This aligns with the expected relationship, where individuals who experience general income difficulties are more likely to report financial crises.</w:t>
      </w:r>
    </w:p>
    <w:p w14:paraId="43B7A48F" w14:textId="77777777" w:rsidR="003A44A5" w:rsidRDefault="00000000">
      <w:pPr>
        <w:numPr>
          <w:ilvl w:val="0"/>
          <w:numId w:val="14"/>
        </w:numPr>
      </w:pPr>
      <w:r>
        <w:rPr>
          <w:b/>
          <w:bCs/>
        </w:rPr>
        <w:t>Low</w:t>
      </w:r>
      <w:r>
        <w:t xml:space="preserve"> Correlations (0.1 - 0.2): Many variables, such as </w:t>
      </w:r>
      <w:r>
        <w:rPr>
          <w:rStyle w:val="VerbatimChar"/>
        </w:rPr>
        <w:t>discrim</w:t>
      </w:r>
      <w:r>
        <w:t xml:space="preserve"> (discrimination), </w:t>
      </w:r>
      <w:r>
        <w:rPr>
          <w:rStyle w:val="VerbatimChar"/>
        </w:rPr>
        <w:t>unemp12</w:t>
      </w:r>
      <w:r>
        <w:t xml:space="preserve"> (unemployment experience), and </w:t>
      </w:r>
      <w:r>
        <w:rPr>
          <w:rStyle w:val="VerbatimChar"/>
        </w:rPr>
        <w:t>rel_end12</w:t>
      </w:r>
      <w:r>
        <w:t xml:space="preserve"> (relationship end), have low </w:t>
      </w:r>
      <w:r>
        <w:lastRenderedPageBreak/>
        <w:t>correlations with other variables, suggesting relatively independent relationships in the context of this dataset.</w:t>
      </w:r>
    </w:p>
    <w:p w14:paraId="7730C934" w14:textId="77777777" w:rsidR="003A44A5" w:rsidRDefault="00000000">
      <w:pPr>
        <w:pStyle w:val="Heading2"/>
      </w:pPr>
      <w:bookmarkStart w:id="359" w:name="exploratory-factor-analysis-efa"/>
      <w:bookmarkEnd w:id="343"/>
      <w:r>
        <w:t>6.2 Exploratory Factor Analysis (EFA)</w:t>
      </w:r>
    </w:p>
    <w:p w14:paraId="25A3C621" w14:textId="77777777" w:rsidR="003A44A5" w:rsidRDefault="00000000">
      <w:pPr>
        <w:pStyle w:val="FirstParagraph"/>
      </w:pPr>
      <w:r>
        <w:rPr>
          <w:noProof/>
        </w:rPr>
        <w:drawing>
          <wp:inline distT="0" distB="0" distL="0" distR="0" wp14:anchorId="60B06329" wp14:editId="69D909F6">
            <wp:extent cx="2933700" cy="29337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raft_v1_files/figure-docx/unnamed-chunk-8-1.png"/>
                    <pic:cNvPicPr>
                      <a:picLocks noChangeAspect="1" noChangeArrowheads="1"/>
                    </pic:cNvPicPr>
                  </pic:nvPicPr>
                  <pic:blipFill>
                    <a:blip r:embed="rId18"/>
                    <a:stretch>
                      <a:fillRect/>
                    </a:stretch>
                  </pic:blipFill>
                  <pic:spPr bwMode="auto">
                    <a:xfrm>
                      <a:off x="0" y="0"/>
                      <a:ext cx="2933700" cy="2933700"/>
                    </a:xfrm>
                    <a:prstGeom prst="rect">
                      <a:avLst/>
                    </a:prstGeom>
                    <a:noFill/>
                    <a:ln w="9525">
                      <a:noFill/>
                      <a:headEnd/>
                      <a:tailEnd/>
                    </a:ln>
                  </pic:spPr>
                </pic:pic>
              </a:graphicData>
            </a:graphic>
          </wp:inline>
        </w:drawing>
      </w:r>
    </w:p>
    <w:p w14:paraId="16F4AB98" w14:textId="77777777" w:rsidR="003A44A5" w:rsidRDefault="00000000">
      <w:pPr>
        <w:pStyle w:val="BodyText"/>
      </w:pPr>
      <w:r>
        <w:rPr>
          <w:noProof/>
        </w:rPr>
        <w:drawing>
          <wp:inline distT="0" distB="0" distL="0" distR="0" wp14:anchorId="46601C0D" wp14:editId="7020F7F6">
            <wp:extent cx="3733800" cy="298704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draft_v1_files/figure-docx/unnamed-chunk-9-1.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4367A442" w14:textId="77777777" w:rsidR="003A44A5" w:rsidRDefault="00000000">
      <w:pPr>
        <w:pStyle w:val="Heading3"/>
      </w:pPr>
      <w:bookmarkStart w:id="360" w:name="factor-loadings-pattern-matrix"/>
      <w:r>
        <w:t>6.2.1 Factor Loadings (Pattern Matrix)</w:t>
      </w:r>
    </w:p>
    <w:p w14:paraId="7A156119" w14:textId="77777777" w:rsidR="003A44A5" w:rsidRDefault="00000000">
      <w:pPr>
        <w:pStyle w:val="Compact"/>
        <w:numPr>
          <w:ilvl w:val="0"/>
          <w:numId w:val="15"/>
        </w:numPr>
      </w:pPr>
      <w:r>
        <w:rPr>
          <w:b/>
          <w:bCs/>
        </w:rPr>
        <w:t>MR1</w:t>
      </w:r>
      <w:r>
        <w:t xml:space="preserve">: High loadings on </w:t>
      </w:r>
      <w:r>
        <w:rPr>
          <w:rStyle w:val="VerbatimChar"/>
        </w:rPr>
        <w:t>emp_stat</w:t>
      </w:r>
      <w:r>
        <w:t xml:space="preserve"> and </w:t>
      </w:r>
      <w:r>
        <w:rPr>
          <w:rStyle w:val="VerbatimChar"/>
        </w:rPr>
        <w:t>work_sit</w:t>
      </w:r>
      <w:r>
        <w:t xml:space="preserve"> suggest this factor captures </w:t>
      </w:r>
      <w:r>
        <w:rPr>
          <w:i/>
          <w:iCs/>
        </w:rPr>
        <w:t>employment</w:t>
      </w:r>
      <w:r>
        <w:t xml:space="preserve"> precariousness.</w:t>
      </w:r>
    </w:p>
    <w:p w14:paraId="213AF638" w14:textId="77777777" w:rsidR="003A44A5" w:rsidRDefault="00000000">
      <w:pPr>
        <w:pStyle w:val="Compact"/>
        <w:numPr>
          <w:ilvl w:val="0"/>
          <w:numId w:val="15"/>
        </w:numPr>
      </w:pPr>
      <w:r>
        <w:rPr>
          <w:b/>
          <w:bCs/>
        </w:rPr>
        <w:t>MR2</w:t>
      </w:r>
      <w:r>
        <w:t xml:space="preserve">: Strong loadings on </w:t>
      </w:r>
      <w:r>
        <w:rPr>
          <w:rStyle w:val="VerbatimChar"/>
        </w:rPr>
        <w:t>soc_freq</w:t>
      </w:r>
      <w:r>
        <w:t xml:space="preserve"> and </w:t>
      </w:r>
      <w:r>
        <w:rPr>
          <w:rStyle w:val="VerbatimChar"/>
        </w:rPr>
        <w:t>soc_adq</w:t>
      </w:r>
      <w:r>
        <w:t xml:space="preserve"> indicate </w:t>
      </w:r>
      <w:r>
        <w:rPr>
          <w:i/>
          <w:iCs/>
        </w:rPr>
        <w:t>social</w:t>
      </w:r>
      <w:r>
        <w:t xml:space="preserve"> precariousness.</w:t>
      </w:r>
    </w:p>
    <w:p w14:paraId="6E0478AA" w14:textId="77777777" w:rsidR="003A44A5" w:rsidRDefault="00000000">
      <w:pPr>
        <w:pStyle w:val="Compact"/>
        <w:numPr>
          <w:ilvl w:val="0"/>
          <w:numId w:val="15"/>
        </w:numPr>
      </w:pPr>
      <w:r>
        <w:rPr>
          <w:b/>
          <w:bCs/>
        </w:rPr>
        <w:t>MR3</w:t>
      </w:r>
      <w:r>
        <w:t xml:space="preserve">: Key items like </w:t>
      </w:r>
      <w:r>
        <w:rPr>
          <w:rStyle w:val="VerbatimChar"/>
        </w:rPr>
        <w:t>frd_brk12</w:t>
      </w:r>
      <w:r>
        <w:t xml:space="preserve">, </w:t>
      </w:r>
      <w:r>
        <w:rPr>
          <w:rStyle w:val="VerbatimChar"/>
        </w:rPr>
        <w:t>conf12</w:t>
      </w:r>
      <w:r>
        <w:t xml:space="preserve">, and </w:t>
      </w:r>
      <w:r>
        <w:rPr>
          <w:rStyle w:val="VerbatimChar"/>
        </w:rPr>
        <w:t>fincri12</w:t>
      </w:r>
      <w:r>
        <w:t xml:space="preserve">, suggest recent </w:t>
      </w:r>
      <w:r>
        <w:rPr>
          <w:i/>
          <w:iCs/>
        </w:rPr>
        <w:t>stressful events</w:t>
      </w:r>
      <w:r>
        <w:t>.</w:t>
      </w:r>
    </w:p>
    <w:p w14:paraId="3C96060C" w14:textId="77777777" w:rsidR="003A44A5" w:rsidRDefault="00000000">
      <w:pPr>
        <w:pStyle w:val="Compact"/>
        <w:numPr>
          <w:ilvl w:val="0"/>
          <w:numId w:val="15"/>
        </w:numPr>
      </w:pPr>
      <w:r>
        <w:rPr>
          <w:b/>
          <w:bCs/>
        </w:rPr>
        <w:lastRenderedPageBreak/>
        <w:t>MR4</w:t>
      </w:r>
      <w:r>
        <w:t xml:space="preserve">: High loadings on </w:t>
      </w:r>
      <w:r>
        <w:rPr>
          <w:rStyle w:val="VerbatimChar"/>
        </w:rPr>
        <w:t>nb_res</w:t>
      </w:r>
      <w:r>
        <w:t xml:space="preserve"> and </w:t>
      </w:r>
      <w:r>
        <w:rPr>
          <w:rStyle w:val="VerbatimChar"/>
        </w:rPr>
        <w:t>cul_rec</w:t>
      </w:r>
      <w:r>
        <w:t xml:space="preserve"> may reflect </w:t>
      </w:r>
      <w:r>
        <w:rPr>
          <w:i/>
          <w:iCs/>
        </w:rPr>
        <w:t>community resources</w:t>
      </w:r>
      <w:r>
        <w:t xml:space="preserve"> precariousness.</w:t>
      </w:r>
    </w:p>
    <w:p w14:paraId="6272D09A" w14:textId="77777777" w:rsidR="003A44A5" w:rsidRDefault="00000000">
      <w:pPr>
        <w:pStyle w:val="Compact"/>
        <w:numPr>
          <w:ilvl w:val="0"/>
          <w:numId w:val="15"/>
        </w:numPr>
      </w:pPr>
      <w:r>
        <w:rPr>
          <w:b/>
          <w:bCs/>
        </w:rPr>
        <w:t>MR5</w:t>
      </w:r>
      <w:r>
        <w:t xml:space="preserve">: Variables </w:t>
      </w:r>
      <w:r>
        <w:rPr>
          <w:rStyle w:val="VerbatimChar"/>
        </w:rPr>
        <w:t>nb_safe</w:t>
      </w:r>
      <w:r>
        <w:t xml:space="preserve"> and </w:t>
      </w:r>
      <w:r>
        <w:rPr>
          <w:rStyle w:val="VerbatimChar"/>
        </w:rPr>
        <w:t>nb_rent</w:t>
      </w:r>
      <w:r>
        <w:t xml:space="preserve"> with high loadings indicate </w:t>
      </w:r>
      <w:r>
        <w:rPr>
          <w:i/>
          <w:iCs/>
        </w:rPr>
        <w:t>housing</w:t>
      </w:r>
      <w:r>
        <w:t xml:space="preserve"> precariousness.</w:t>
      </w:r>
    </w:p>
    <w:p w14:paraId="69B98068" w14:textId="77777777" w:rsidR="003A44A5" w:rsidRDefault="00000000">
      <w:pPr>
        <w:pStyle w:val="Heading3"/>
      </w:pPr>
      <w:bookmarkStart w:id="361" w:name="variance-explained"/>
      <w:bookmarkEnd w:id="360"/>
      <w:r>
        <w:t>6.2.2 Variance Explained</w:t>
      </w:r>
    </w:p>
    <w:p w14:paraId="0C7FF52B" w14:textId="77777777" w:rsidR="003A44A5" w:rsidRDefault="00000000">
      <w:pPr>
        <w:pStyle w:val="FirstParagraph"/>
      </w:pPr>
      <w:r>
        <w:t xml:space="preserve">The factors cumulatively explain </w:t>
      </w:r>
      <w:r>
        <w:rPr>
          <w:b/>
          <w:bCs/>
        </w:rPr>
        <w:t>38%</w:t>
      </w:r>
      <w:r>
        <w:t xml:space="preserve"> of the variance, with MR1 being the most influential factor. Each factor contributes a smaller proportion to the total variance (MR1 at 12%, MR2 at 9%, etc.).</w:t>
      </w:r>
    </w:p>
    <w:p w14:paraId="23ED2EDE" w14:textId="77777777" w:rsidR="003A44A5" w:rsidRDefault="00000000">
      <w:pPr>
        <w:pStyle w:val="Heading3"/>
      </w:pPr>
      <w:bookmarkStart w:id="362" w:name="factor-intercorrelations"/>
      <w:bookmarkEnd w:id="361"/>
      <w:r>
        <w:t>6.2.3 Factor Intercorrelations</w:t>
      </w:r>
    </w:p>
    <w:p w14:paraId="5D2BAF9F" w14:textId="77777777" w:rsidR="003A44A5" w:rsidRDefault="00000000">
      <w:pPr>
        <w:pStyle w:val="FirstParagraph"/>
      </w:pPr>
      <w:r>
        <w:t xml:space="preserve">Factors are moderately correlated, especially between </w:t>
      </w:r>
      <w:r>
        <w:rPr>
          <w:i/>
          <w:iCs/>
        </w:rPr>
        <w:t>MR1 and MR5</w:t>
      </w:r>
      <w:r>
        <w:t xml:space="preserve">, and </w:t>
      </w:r>
      <w:r>
        <w:rPr>
          <w:i/>
          <w:iCs/>
        </w:rPr>
        <w:t>MR2 and MR3</w:t>
      </w:r>
      <w:r>
        <w:t>. This indicates that while distinct, these factors are related—reasonable in a complex socio-economic context.</w:t>
      </w:r>
    </w:p>
    <w:p w14:paraId="6FFD50B5" w14:textId="77777777" w:rsidR="003A44A5" w:rsidRDefault="00000000">
      <w:pPr>
        <w:pStyle w:val="Heading3"/>
      </w:pPr>
      <w:bookmarkStart w:id="363" w:name="model-fit-statistics"/>
      <w:bookmarkEnd w:id="362"/>
      <w:r>
        <w:t>6.2.4 Model Fit Statistics</w:t>
      </w:r>
    </w:p>
    <w:p w14:paraId="640E29CF" w14:textId="77777777" w:rsidR="003A44A5" w:rsidRDefault="00000000">
      <w:pPr>
        <w:pStyle w:val="FirstParagraph"/>
      </w:pPr>
      <w:r>
        <w:t>RMSEA (0.071) suggest an acceptable fit. Tucker Lewis Index (0.802) suggests moderate reliability for the model.</w:t>
      </w:r>
    </w:p>
    <w:p w14:paraId="0E66E65C" w14:textId="77777777" w:rsidR="003A44A5" w:rsidRDefault="00000000">
      <w:pPr>
        <w:pStyle w:val="Heading3"/>
      </w:pPr>
      <w:bookmarkStart w:id="364" w:name="summary"/>
      <w:bookmarkEnd w:id="363"/>
      <w:r>
        <w:t>6.2.5 Summary</w:t>
      </w:r>
    </w:p>
    <w:p w14:paraId="1CA00A13" w14:textId="77777777" w:rsidR="003A44A5" w:rsidRDefault="00000000">
      <w:pPr>
        <w:pStyle w:val="FirstParagraph"/>
      </w:pPr>
      <w:r>
        <w:t xml:space="preserve">The 5-factor model appears interpretable and captures distinct dimensions of precariousness: </w:t>
      </w:r>
      <w:r>
        <w:rPr>
          <w:i/>
          <w:iCs/>
        </w:rPr>
        <w:t>employment, social, stressors, community resources, and housing precariousness</w:t>
      </w:r>
      <w:r>
        <w:t>. Although the overall fit and explained variance could be stronger, these factors offer insights into the underlying structure of the data, highlighting key areas of precariousness.</w:t>
      </w:r>
    </w:p>
    <w:p w14:paraId="42AF4CA6" w14:textId="77777777" w:rsidR="003A44A5" w:rsidRDefault="00000000">
      <w:pPr>
        <w:pStyle w:val="Heading2"/>
      </w:pPr>
      <w:bookmarkStart w:id="365" w:name="pca"/>
      <w:bookmarkEnd w:id="359"/>
      <w:bookmarkEnd w:id="364"/>
      <w:r>
        <w:lastRenderedPageBreak/>
        <w:t>6.3 PCA</w:t>
      </w:r>
    </w:p>
    <w:p w14:paraId="5A1C5CA9" w14:textId="77777777" w:rsidR="003A44A5" w:rsidRDefault="00000000">
      <w:pPr>
        <w:pStyle w:val="FirstParagraph"/>
      </w:pPr>
      <w:r>
        <w:rPr>
          <w:noProof/>
        </w:rPr>
        <w:drawing>
          <wp:inline distT="0" distB="0" distL="0" distR="0" wp14:anchorId="3BD57F05" wp14:editId="0876B6D1">
            <wp:extent cx="3733800" cy="298704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draft_v1_files/figure-docx/unnamed-chunk-10-1.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0D1BAFDE" w14:textId="77777777" w:rsidR="003A44A5" w:rsidRDefault="00000000">
      <w:pPr>
        <w:pStyle w:val="Compact"/>
        <w:numPr>
          <w:ilvl w:val="0"/>
          <w:numId w:val="16"/>
        </w:numPr>
      </w:pPr>
      <w:r>
        <w:t>Component Retention: The scree plot shows a clear “elbow” after the first component. This steep drop suggests that most variance is explained by the first component. After Dimension 5, the percentage of explained variance decreases slightly more gradually, indicating diminishing returns for adding more components. If we need to choose multiple components, retaining the first 5 components seems reasonable, as they capture most of the variance (cumulatively explaining about 54.7% of the total variance).</w:t>
      </w:r>
    </w:p>
    <w:p w14:paraId="7A367D69" w14:textId="77777777" w:rsidR="003A44A5" w:rsidRDefault="00000000">
      <w:pPr>
        <w:pStyle w:val="FirstParagraph"/>
      </w:pPr>
      <w:r>
        <w:rPr>
          <w:noProof/>
        </w:rPr>
        <w:drawing>
          <wp:inline distT="0" distB="0" distL="0" distR="0" wp14:anchorId="4D5014CA" wp14:editId="143A7150">
            <wp:extent cx="5334000" cy="30003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draft_v1_files/figure-docx/unnamed-chunk-11-1.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14:paraId="177613F7" w14:textId="77777777" w:rsidR="003A44A5" w:rsidRDefault="00000000">
      <w:pPr>
        <w:pStyle w:val="Heading3"/>
      </w:pPr>
      <w:bookmarkStart w:id="366" w:name="X304d577865fb17c4c3930c88eacadd99d4cd686"/>
      <w:r>
        <w:lastRenderedPageBreak/>
        <w:t>6.3.1 Explained variance (contributions) of variables</w:t>
      </w:r>
    </w:p>
    <w:p w14:paraId="27E8B716" w14:textId="77777777" w:rsidR="003A44A5" w:rsidRDefault="00000000">
      <w:pPr>
        <w:pStyle w:val="FirstParagraph"/>
      </w:pPr>
      <w:r>
        <w:t>It shows the importance of variables within each component.</w:t>
      </w:r>
    </w:p>
    <w:p w14:paraId="25C47DFE" w14:textId="77777777" w:rsidR="003A44A5" w:rsidRDefault="00000000">
      <w:pPr>
        <w:numPr>
          <w:ilvl w:val="0"/>
          <w:numId w:val="17"/>
        </w:numPr>
      </w:pPr>
      <w:r>
        <w:rPr>
          <w:b/>
          <w:bCs/>
        </w:rPr>
        <w:t>Dim1</w:t>
      </w:r>
      <w:r>
        <w:t xml:space="preserve">: High contributions are observed from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suggesting that this dimension captures aspects of </w:t>
      </w:r>
      <w:r>
        <w:rPr>
          <w:i/>
          <w:iCs/>
        </w:rPr>
        <w:t>employment and financial</w:t>
      </w:r>
      <w:r>
        <w:t xml:space="preserve"> security.</w:t>
      </w:r>
    </w:p>
    <w:p w14:paraId="7E22392F" w14:textId="77777777" w:rsidR="003A44A5" w:rsidRDefault="00000000">
      <w:pPr>
        <w:numPr>
          <w:ilvl w:val="0"/>
          <w:numId w:val="17"/>
        </w:numPr>
      </w:pPr>
      <w:r>
        <w:rPr>
          <w:b/>
          <w:bCs/>
        </w:rPr>
        <w:t>Dim2</w:t>
      </w:r>
      <w:r>
        <w:t xml:space="preserve">: While </w:t>
      </w:r>
      <w:r>
        <w:rPr>
          <w:rStyle w:val="VerbatimChar"/>
        </w:rPr>
        <w:t>emp_stat</w:t>
      </w:r>
      <w:r>
        <w:t xml:space="preserve"> and </w:t>
      </w:r>
      <w:r>
        <w:rPr>
          <w:rStyle w:val="VerbatimChar"/>
        </w:rPr>
        <w:t>work_sit</w:t>
      </w:r>
      <w:r>
        <w:t xml:space="preserve"> overlap with Dim1, the strong contributions from </w:t>
      </w:r>
      <w:r>
        <w:rPr>
          <w:rStyle w:val="VerbatimChar"/>
        </w:rPr>
        <w:t>frd_brk12</w:t>
      </w:r>
      <w:r>
        <w:t xml:space="preserve"> and </w:t>
      </w:r>
      <w:r>
        <w:rPr>
          <w:rStyle w:val="VerbatimChar"/>
        </w:rPr>
        <w:t>rel_end12</w:t>
      </w:r>
      <w:r>
        <w:t xml:space="preserve"> indicate that this dimension captures a focus on </w:t>
      </w:r>
      <w:r>
        <w:rPr>
          <w:i/>
          <w:iCs/>
        </w:rPr>
        <w:t>recent relationship stressors</w:t>
      </w:r>
      <w:r>
        <w:t>.</w:t>
      </w:r>
    </w:p>
    <w:p w14:paraId="01F8BDF5" w14:textId="77777777" w:rsidR="003A44A5" w:rsidRDefault="00000000">
      <w:pPr>
        <w:numPr>
          <w:ilvl w:val="0"/>
          <w:numId w:val="17"/>
        </w:numPr>
      </w:pPr>
      <w:r>
        <w:rPr>
          <w:b/>
          <w:bCs/>
        </w:rPr>
        <w:t>Dim3</w:t>
      </w:r>
      <w:r>
        <w:t xml:space="preserve">: </w:t>
      </w:r>
      <w:r>
        <w:rPr>
          <w:rStyle w:val="VerbatimChar"/>
        </w:rPr>
        <w:t>cul_rec</w:t>
      </w:r>
      <w:r>
        <w:t xml:space="preserve">, </w:t>
      </w:r>
      <w:r>
        <w:rPr>
          <w:rStyle w:val="VerbatimChar"/>
        </w:rPr>
        <w:t>nb_res</w:t>
      </w:r>
      <w:r>
        <w:t xml:space="preserve"> have the highest contributions, indicating this dimension likely represents </w:t>
      </w:r>
      <w:r>
        <w:rPr>
          <w:i/>
          <w:iCs/>
        </w:rPr>
        <w:t>community and cultural</w:t>
      </w:r>
      <w:r>
        <w:t xml:space="preserve"> factors.</w:t>
      </w:r>
    </w:p>
    <w:p w14:paraId="3E9C1979" w14:textId="77777777" w:rsidR="003A44A5" w:rsidRDefault="00000000">
      <w:pPr>
        <w:numPr>
          <w:ilvl w:val="0"/>
          <w:numId w:val="17"/>
        </w:numPr>
      </w:pPr>
      <w:r>
        <w:rPr>
          <w:b/>
          <w:bCs/>
        </w:rPr>
        <w:t>Dim4</w:t>
      </w:r>
      <w:r>
        <w:t xml:space="preserve">: </w:t>
      </w:r>
      <w:r>
        <w:rPr>
          <w:rStyle w:val="VerbatimChar"/>
        </w:rPr>
        <w:t>soc_freq</w:t>
      </w:r>
      <w:r>
        <w:t xml:space="preserve"> and </w:t>
      </w:r>
      <w:r>
        <w:rPr>
          <w:rStyle w:val="VerbatimChar"/>
        </w:rPr>
        <w:t>soc_adq</w:t>
      </w:r>
      <w:r>
        <w:t xml:space="preserve"> stand out in this dimension, suggesting an emphasis on </w:t>
      </w:r>
      <w:r>
        <w:rPr>
          <w:i/>
          <w:iCs/>
        </w:rPr>
        <w:t>social</w:t>
      </w:r>
      <w:r>
        <w:t xml:space="preserve"> precariousness.</w:t>
      </w:r>
    </w:p>
    <w:p w14:paraId="058A1D04" w14:textId="77777777" w:rsidR="003A44A5" w:rsidRDefault="00000000">
      <w:pPr>
        <w:numPr>
          <w:ilvl w:val="0"/>
          <w:numId w:val="17"/>
        </w:numPr>
      </w:pPr>
      <w:r>
        <w:rPr>
          <w:b/>
          <w:bCs/>
        </w:rPr>
        <w:t>Dim5</w:t>
      </w:r>
      <w:r>
        <w:t xml:space="preserve">: </w:t>
      </w:r>
      <w:r>
        <w:rPr>
          <w:rStyle w:val="VerbatimChar"/>
        </w:rPr>
        <w:t>nb_safe</w:t>
      </w:r>
      <w:r>
        <w:t xml:space="preserve"> and </w:t>
      </w:r>
      <w:r>
        <w:rPr>
          <w:rStyle w:val="VerbatimChar"/>
        </w:rPr>
        <w:t>nb_rent</w:t>
      </w:r>
      <w:r>
        <w:t xml:space="preserve"> are the top contributors, pointing to </w:t>
      </w:r>
      <w:r>
        <w:rPr>
          <w:i/>
          <w:iCs/>
        </w:rPr>
        <w:t>housing</w:t>
      </w:r>
      <w:r>
        <w:t xml:space="preserve"> security as key themes in this component.</w:t>
      </w:r>
    </w:p>
    <w:p w14:paraId="1E87D5B5" w14:textId="77777777" w:rsidR="003A44A5" w:rsidRDefault="00000000">
      <w:pPr>
        <w:pStyle w:val="Heading3"/>
      </w:pPr>
      <w:bookmarkStart w:id="367" w:name="cos²-values"/>
      <w:bookmarkEnd w:id="366"/>
      <w:r>
        <w:t>6.3.2 Cos² Values</w:t>
      </w:r>
    </w:p>
    <w:p w14:paraId="5C1E3D85" w14:textId="77777777" w:rsidR="003A44A5" w:rsidRDefault="00000000">
      <w:pPr>
        <w:pStyle w:val="FirstParagraph"/>
      </w:pPr>
      <w:r>
        <w:t>Cos² (squared cosine) values, or the quality of representation, show how well each variable is represented by each dimension. where higher cos² values (closer to 1) indicate better representation of a variable by a component.</w:t>
      </w:r>
    </w:p>
    <w:p w14:paraId="0F2AFD13" w14:textId="77777777" w:rsidR="003A44A5" w:rsidRDefault="00000000">
      <w:pPr>
        <w:pStyle w:val="BodyText"/>
      </w:pPr>
      <w:r>
        <w:rPr>
          <w:noProof/>
        </w:rPr>
        <w:drawing>
          <wp:inline distT="0" distB="0" distL="0" distR="0" wp14:anchorId="2119BB11" wp14:editId="732A4D12">
            <wp:extent cx="3733800" cy="298704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draft_v1_files/figure-docx/unnamed-chunk-12-1.png"/>
                    <pic:cNvPicPr>
                      <a:picLocks noChangeAspect="1" noChangeArrowheads="1"/>
                    </pic:cNvPicPr>
                  </pic:nvPicPr>
                  <pic:blipFill>
                    <a:blip r:embed="rId22"/>
                    <a:stretch>
                      <a:fillRect/>
                    </a:stretch>
                  </pic:blipFill>
                  <pic:spPr bwMode="auto">
                    <a:xfrm>
                      <a:off x="0" y="0"/>
                      <a:ext cx="3733800" cy="2987040"/>
                    </a:xfrm>
                    <a:prstGeom prst="rect">
                      <a:avLst/>
                    </a:prstGeom>
                    <a:noFill/>
                    <a:ln w="9525">
                      <a:noFill/>
                      <a:headEnd/>
                      <a:tailEnd/>
                    </a:ln>
                  </pic:spPr>
                </pic:pic>
              </a:graphicData>
            </a:graphic>
          </wp:inline>
        </w:drawing>
      </w:r>
    </w:p>
    <w:p w14:paraId="7F3B68A3" w14:textId="77777777" w:rsidR="003A44A5" w:rsidRDefault="00000000">
      <w:pPr>
        <w:numPr>
          <w:ilvl w:val="0"/>
          <w:numId w:val="18"/>
        </w:numPr>
      </w:pPr>
      <w:r>
        <w:rPr>
          <w:b/>
          <w:bCs/>
        </w:rPr>
        <w:t>Dim.1</w:t>
      </w:r>
      <w:r>
        <w:t xml:space="preserve">: Variables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show high cos² values, meaning that PC1 primarily captures variations in employment and financial </w:t>
      </w:r>
      <w:r>
        <w:lastRenderedPageBreak/>
        <w:t xml:space="preserve">difficulties. This component could represent </w:t>
      </w:r>
      <w:r>
        <w:rPr>
          <w:i/>
          <w:iCs/>
        </w:rPr>
        <w:t>employment &amp; finance</w:t>
      </w:r>
      <w:r>
        <w:t xml:space="preserve"> precariousness.</w:t>
      </w:r>
    </w:p>
    <w:p w14:paraId="252A31E6" w14:textId="77777777" w:rsidR="003A44A5" w:rsidRDefault="00000000">
      <w:pPr>
        <w:numPr>
          <w:ilvl w:val="0"/>
          <w:numId w:val="18"/>
        </w:numPr>
      </w:pPr>
      <w:r>
        <w:rPr>
          <w:b/>
          <w:bCs/>
        </w:rPr>
        <w:t>Dim.2</w:t>
      </w:r>
      <w:r>
        <w:t xml:space="preserve">: Variables </w:t>
      </w:r>
      <w:r>
        <w:rPr>
          <w:rStyle w:val="VerbatimChar"/>
        </w:rPr>
        <w:t>work_sit</w:t>
      </w:r>
      <w:r>
        <w:t xml:space="preserve">, </w:t>
      </w:r>
      <w:r>
        <w:rPr>
          <w:rStyle w:val="VerbatimChar"/>
        </w:rPr>
        <w:t>emp_stat</w:t>
      </w:r>
      <w:r>
        <w:t xml:space="preserve">, </w:t>
      </w:r>
      <w:r>
        <w:rPr>
          <w:rStyle w:val="VerbatimChar"/>
        </w:rPr>
        <w:t>frd_brk12</w:t>
      </w:r>
      <w:r>
        <w:t xml:space="preserve">, and </w:t>
      </w:r>
      <w:r>
        <w:rPr>
          <w:rStyle w:val="VerbatimChar"/>
        </w:rPr>
        <w:t>conf12</w:t>
      </w:r>
      <w:r>
        <w:t xml:space="preserve"> are well-represented in this component, suggesting PC2 captures aspects of </w:t>
      </w:r>
      <w:r>
        <w:rPr>
          <w:i/>
          <w:iCs/>
        </w:rPr>
        <w:t>recent relationship stressors</w:t>
      </w:r>
      <w:r>
        <w:t>.</w:t>
      </w:r>
    </w:p>
    <w:p w14:paraId="5EC9019F" w14:textId="77777777" w:rsidR="003A44A5" w:rsidRDefault="00000000">
      <w:pPr>
        <w:numPr>
          <w:ilvl w:val="0"/>
          <w:numId w:val="18"/>
        </w:numPr>
      </w:pPr>
      <w:r>
        <w:rPr>
          <w:b/>
          <w:bCs/>
        </w:rPr>
        <w:t>Dim.3</w:t>
      </w:r>
      <w:r>
        <w:t xml:space="preserve">: Variables </w:t>
      </w:r>
      <w:r>
        <w:rPr>
          <w:rStyle w:val="VerbatimChar"/>
        </w:rPr>
        <w:t>nb_res</w:t>
      </w:r>
      <w:r>
        <w:t xml:space="preserve"> and </w:t>
      </w:r>
      <w:r>
        <w:rPr>
          <w:rStyle w:val="VerbatimChar"/>
        </w:rPr>
        <w:t>cul_rec</w:t>
      </w:r>
      <w:r>
        <w:t xml:space="preserve"> load strongly on PC3. This may represent community or cultural resources, indicating that this component is associated with </w:t>
      </w:r>
      <w:r>
        <w:rPr>
          <w:i/>
          <w:iCs/>
        </w:rPr>
        <w:t>neighborhood resources</w:t>
      </w:r>
      <w:r>
        <w:t>.</w:t>
      </w:r>
    </w:p>
    <w:p w14:paraId="60500C06" w14:textId="77777777" w:rsidR="003A44A5" w:rsidRDefault="00000000">
      <w:pPr>
        <w:numPr>
          <w:ilvl w:val="0"/>
          <w:numId w:val="18"/>
        </w:numPr>
      </w:pPr>
      <w:r>
        <w:rPr>
          <w:b/>
          <w:bCs/>
        </w:rPr>
        <w:t>Dim.4</w:t>
      </w:r>
      <w:r>
        <w:t xml:space="preserve">: This component has high cos² values for </w:t>
      </w:r>
      <w:r>
        <w:rPr>
          <w:rStyle w:val="VerbatimChar"/>
        </w:rPr>
        <w:t>nb_res</w:t>
      </w:r>
      <w:r>
        <w:t xml:space="preserve">, </w:t>
      </w:r>
      <w:r>
        <w:rPr>
          <w:rStyle w:val="VerbatimChar"/>
        </w:rPr>
        <w:t>cul_rec</w:t>
      </w:r>
      <w:r>
        <w:t xml:space="preserve">, </w:t>
      </w:r>
      <w:r>
        <w:rPr>
          <w:rStyle w:val="VerbatimChar"/>
        </w:rPr>
        <w:t>soc_freq</w:t>
      </w:r>
      <w:r>
        <w:t xml:space="preserve">, and </w:t>
      </w:r>
      <w:r>
        <w:rPr>
          <w:rStyle w:val="VerbatimChar"/>
        </w:rPr>
        <w:t>soc_adq.</w:t>
      </w:r>
      <w:r>
        <w:t xml:space="preserve"> While </w:t>
      </w:r>
      <w:r>
        <w:rPr>
          <w:rStyle w:val="VerbatimChar"/>
        </w:rPr>
        <w:t>nb_res</w:t>
      </w:r>
      <w:r>
        <w:t xml:space="preserve"> and </w:t>
      </w:r>
      <w:r>
        <w:rPr>
          <w:rStyle w:val="VerbatimChar"/>
        </w:rPr>
        <w:t>cul_rec</w:t>
      </w:r>
      <w:r>
        <w:t xml:space="preserve"> are also prominent in PC3, PC4 uniquely captures nuanced differentiation in </w:t>
      </w:r>
      <w:r>
        <w:rPr>
          <w:i/>
          <w:iCs/>
        </w:rPr>
        <w:t>social</w:t>
      </w:r>
      <w:r>
        <w:t xml:space="preserve"> precariousness.</w:t>
      </w:r>
    </w:p>
    <w:p w14:paraId="79EA2528" w14:textId="77777777" w:rsidR="003A44A5" w:rsidRDefault="00000000">
      <w:pPr>
        <w:numPr>
          <w:ilvl w:val="0"/>
          <w:numId w:val="18"/>
        </w:numPr>
      </w:pPr>
      <w:r>
        <w:rPr>
          <w:b/>
          <w:bCs/>
        </w:rPr>
        <w:t>Dim.5</w:t>
      </w:r>
      <w:r>
        <w:t xml:space="preserve">: </w:t>
      </w:r>
      <w:r>
        <w:rPr>
          <w:rStyle w:val="VerbatimChar"/>
        </w:rPr>
        <w:t>nb_safe</w:t>
      </w:r>
      <w:r>
        <w:t xml:space="preserve"> and </w:t>
      </w:r>
      <w:r>
        <w:rPr>
          <w:rStyle w:val="VerbatimChar"/>
        </w:rPr>
        <w:t>nb_rent</w:t>
      </w:r>
      <w:r>
        <w:t xml:space="preserve"> are well-represented by PC5. This component might capture </w:t>
      </w:r>
      <w:r>
        <w:rPr>
          <w:i/>
          <w:iCs/>
        </w:rPr>
        <w:t>housing</w:t>
      </w:r>
      <w:r>
        <w:t xml:space="preserve"> precariousness.</w:t>
      </w:r>
    </w:p>
    <w:p w14:paraId="26A06DB6" w14:textId="77777777" w:rsidR="003A44A5" w:rsidRDefault="00000000">
      <w:pPr>
        <w:pStyle w:val="Heading2"/>
      </w:pPr>
      <w:bookmarkStart w:id="368" w:name="ica"/>
      <w:bookmarkEnd w:id="365"/>
      <w:bookmarkEnd w:id="367"/>
      <w:r>
        <w:t>6.4 ICA</w:t>
      </w:r>
    </w:p>
    <w:p w14:paraId="739DB475" w14:textId="77777777" w:rsidR="003A44A5" w:rsidRDefault="00000000">
      <w:pPr>
        <w:pStyle w:val="FirstParagraph"/>
      </w:pPr>
      <w:r>
        <w:rPr>
          <w:noProof/>
        </w:rPr>
        <w:drawing>
          <wp:inline distT="0" distB="0" distL="0" distR="0" wp14:anchorId="38DB99D6" wp14:editId="5BA9689A">
            <wp:extent cx="3733800" cy="298704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draft_v1_files/figure-docx/unnamed-chunk-13-1.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0420E870" w14:textId="77777777" w:rsidR="003A44A5" w:rsidRDefault="00000000">
      <w:pPr>
        <w:pStyle w:val="Heading3"/>
      </w:pPr>
      <w:bookmarkStart w:id="369" w:name="dominant-variables-per-component"/>
      <w:r>
        <w:t>6.4.1 Dominant Variables per Component:</w:t>
      </w:r>
    </w:p>
    <w:p w14:paraId="7D81D4CB" w14:textId="77777777" w:rsidR="003A44A5" w:rsidRDefault="00000000">
      <w:pPr>
        <w:pStyle w:val="FirstParagraph"/>
      </w:pPr>
      <w:r>
        <w:t xml:space="preserve">For each Independent Component (IC), we can identify variables with </w:t>
      </w:r>
      <w:r>
        <w:rPr>
          <w:i/>
          <w:iCs/>
        </w:rPr>
        <w:t>high absolute</w:t>
      </w:r>
      <w:r>
        <w:t xml:space="preserve"> values in each column. These values indicate that the IC captures a strong, independent signal associated with these variables.</w:t>
      </w:r>
    </w:p>
    <w:p w14:paraId="78CD7437" w14:textId="77777777" w:rsidR="003A44A5" w:rsidRDefault="00000000">
      <w:pPr>
        <w:numPr>
          <w:ilvl w:val="0"/>
          <w:numId w:val="19"/>
        </w:numPr>
      </w:pPr>
      <w:r>
        <w:rPr>
          <w:b/>
          <w:bCs/>
        </w:rPr>
        <w:t>IC1</w:t>
      </w:r>
      <w:r>
        <w:t xml:space="preserve">: </w:t>
      </w:r>
      <w:r>
        <w:rPr>
          <w:rStyle w:val="VerbatimChar"/>
        </w:rPr>
        <w:t>soc_freq</w:t>
      </w:r>
      <w:r>
        <w:t xml:space="preserve"> and </w:t>
      </w:r>
      <w:r>
        <w:rPr>
          <w:rStyle w:val="VerbatimChar"/>
        </w:rPr>
        <w:t>soc_adq</w:t>
      </w:r>
      <w:r>
        <w:t xml:space="preserve"> have strong negative loadings on this component, indicating that this component might represent </w:t>
      </w:r>
      <w:r>
        <w:rPr>
          <w:i/>
          <w:iCs/>
        </w:rPr>
        <w:t>social</w:t>
      </w:r>
      <w:r>
        <w:t xml:space="preserve"> precariousness.</w:t>
      </w:r>
    </w:p>
    <w:p w14:paraId="7CF06793" w14:textId="77777777" w:rsidR="003A44A5" w:rsidRDefault="00000000">
      <w:pPr>
        <w:numPr>
          <w:ilvl w:val="0"/>
          <w:numId w:val="19"/>
        </w:numPr>
      </w:pPr>
      <w:r>
        <w:rPr>
          <w:b/>
          <w:bCs/>
        </w:rPr>
        <w:lastRenderedPageBreak/>
        <w:t>IC2</w:t>
      </w:r>
      <w:r>
        <w:t xml:space="preserve">: </w:t>
      </w:r>
      <w:r>
        <w:rPr>
          <w:rStyle w:val="VerbatimChar"/>
        </w:rPr>
        <w:t>frd_brk12</w:t>
      </w:r>
      <w:r>
        <w:t xml:space="preserve">, </w:t>
      </w:r>
      <w:r>
        <w:rPr>
          <w:rStyle w:val="VerbatimChar"/>
        </w:rPr>
        <w:t>conf12</w:t>
      </w:r>
      <w:r>
        <w:t xml:space="preserve">, </w:t>
      </w:r>
      <w:r>
        <w:rPr>
          <w:rStyle w:val="VerbatimChar"/>
        </w:rPr>
        <w:t>rel_end12</w:t>
      </w:r>
      <w:r>
        <w:t xml:space="preserve">, </w:t>
      </w:r>
      <w:r>
        <w:rPr>
          <w:rStyle w:val="VerbatimChar"/>
        </w:rPr>
        <w:t>fincri12</w:t>
      </w:r>
      <w:r>
        <w:t xml:space="preserve"> and </w:t>
      </w:r>
      <w:r>
        <w:rPr>
          <w:rStyle w:val="VerbatimChar"/>
        </w:rPr>
        <w:t>unemp12</w:t>
      </w:r>
      <w:r>
        <w:t xml:space="preserve"> have the most substantial loadings on this component, all with negative signs. This might point to a </w:t>
      </w:r>
      <w:r>
        <w:rPr>
          <w:i/>
          <w:iCs/>
        </w:rPr>
        <w:t>recent relational or social stressor</w:t>
      </w:r>
      <w:r>
        <w:t xml:space="preserve"> component.</w:t>
      </w:r>
    </w:p>
    <w:p w14:paraId="2DC26D83" w14:textId="77777777" w:rsidR="003A44A5" w:rsidRDefault="00000000">
      <w:pPr>
        <w:numPr>
          <w:ilvl w:val="0"/>
          <w:numId w:val="19"/>
        </w:numPr>
      </w:pPr>
      <w:r>
        <w:rPr>
          <w:b/>
          <w:bCs/>
        </w:rPr>
        <w:t>IC3</w:t>
      </w:r>
      <w:r>
        <w:t xml:space="preserve">: </w:t>
      </w:r>
      <w:r>
        <w:rPr>
          <w:rStyle w:val="VerbatimChar"/>
        </w:rPr>
        <w:t>nb_res</w:t>
      </w:r>
      <w:r>
        <w:t xml:space="preserve"> and </w:t>
      </w:r>
      <w:r>
        <w:rPr>
          <w:rStyle w:val="VerbatimChar"/>
        </w:rPr>
        <w:t>cul_rec</w:t>
      </w:r>
      <w:r>
        <w:t xml:space="preserve"> show notable negative loadings, pointing to a focus on </w:t>
      </w:r>
      <w:r>
        <w:rPr>
          <w:i/>
          <w:iCs/>
        </w:rPr>
        <w:t>community resource</w:t>
      </w:r>
      <w:r>
        <w:t xml:space="preserve"> precariousness.</w:t>
      </w:r>
    </w:p>
    <w:p w14:paraId="16EFFEDA" w14:textId="77777777" w:rsidR="003A44A5" w:rsidRDefault="00000000">
      <w:pPr>
        <w:numPr>
          <w:ilvl w:val="0"/>
          <w:numId w:val="19"/>
        </w:numPr>
      </w:pPr>
      <w:r>
        <w:rPr>
          <w:b/>
          <w:bCs/>
        </w:rPr>
        <w:t>IC4</w:t>
      </w:r>
      <w:r>
        <w:t xml:space="preserve">: High loadings for </w:t>
      </w:r>
      <w:r>
        <w:rPr>
          <w:rStyle w:val="VerbatimChar"/>
        </w:rPr>
        <w:t>nb_safe</w:t>
      </w:r>
      <w:r>
        <w:t xml:space="preserve">, </w:t>
      </w:r>
      <w:r>
        <w:rPr>
          <w:rStyle w:val="VerbatimChar"/>
        </w:rPr>
        <w:t>nb_rent</w:t>
      </w:r>
      <w:r>
        <w:t xml:space="preserve">, </w:t>
      </w:r>
      <w:r>
        <w:rPr>
          <w:rStyle w:val="VerbatimChar"/>
        </w:rPr>
        <w:t>nb_res</w:t>
      </w:r>
      <w:r>
        <w:t xml:space="preserve">, </w:t>
      </w:r>
      <w:r>
        <w:rPr>
          <w:rStyle w:val="VerbatimChar"/>
        </w:rPr>
        <w:t>cul_rec</w:t>
      </w:r>
      <w:r>
        <w:t xml:space="preserve">, and </w:t>
      </w:r>
      <w:r>
        <w:rPr>
          <w:rStyle w:val="VerbatimChar"/>
        </w:rPr>
        <w:t>discrim</w:t>
      </w:r>
      <w:r>
        <w:t xml:space="preserve"> suggest a theme of </w:t>
      </w:r>
      <w:r>
        <w:rPr>
          <w:i/>
          <w:iCs/>
        </w:rPr>
        <w:t>housing and community-based</w:t>
      </w:r>
      <w:r>
        <w:t xml:space="preserve"> precariousness, reflecting both safety and social challenges within the neighborhood context.</w:t>
      </w:r>
    </w:p>
    <w:p w14:paraId="1010B6E2" w14:textId="77777777" w:rsidR="003A44A5" w:rsidRDefault="00000000">
      <w:pPr>
        <w:numPr>
          <w:ilvl w:val="0"/>
          <w:numId w:val="19"/>
        </w:numPr>
      </w:pPr>
      <w:r>
        <w:rPr>
          <w:b/>
          <w:bCs/>
        </w:rPr>
        <w:t>IC5</w:t>
      </w:r>
      <w:r>
        <w:t xml:space="preserve">: </w:t>
      </w:r>
      <w:r>
        <w:rPr>
          <w:rStyle w:val="VerbatimChar"/>
        </w:rPr>
        <w:t>emp_stat</w:t>
      </w:r>
      <w:r>
        <w:t xml:space="preserve"> and </w:t>
      </w:r>
      <w:r>
        <w:rPr>
          <w:rStyle w:val="VerbatimChar"/>
        </w:rPr>
        <w:t>work_sit</w:t>
      </w:r>
      <w:r>
        <w:t xml:space="preserve"> both have strong negative loadings on this component, suggesting it captures </w:t>
      </w:r>
      <w:r>
        <w:rPr>
          <w:i/>
          <w:iCs/>
        </w:rPr>
        <w:t>employment</w:t>
      </w:r>
      <w:r>
        <w:t xml:space="preserve"> precariousness.</w:t>
      </w:r>
    </w:p>
    <w:p w14:paraId="6C44ACBA" w14:textId="77777777" w:rsidR="003A44A5" w:rsidRDefault="00000000">
      <w:pPr>
        <w:pStyle w:val="Heading2"/>
      </w:pPr>
      <w:bookmarkStart w:id="370" w:name="hierarchical-clustering"/>
      <w:bookmarkEnd w:id="368"/>
      <w:bookmarkEnd w:id="369"/>
      <w:r>
        <w:t>6.5 Hierarchical clustering</w:t>
      </w:r>
    </w:p>
    <w:p w14:paraId="21A3575B" w14:textId="77777777" w:rsidR="003A44A5" w:rsidRDefault="00000000">
      <w:pPr>
        <w:pStyle w:val="Heading3"/>
      </w:pPr>
      <w:bookmarkStart w:id="371" w:name="using-euclidean-distance"/>
      <w:r>
        <w:t>6.5.1 Using Euclidean distance</w:t>
      </w:r>
    </w:p>
    <w:p w14:paraId="125AF43C" w14:textId="77777777" w:rsidR="003A44A5" w:rsidRDefault="00000000">
      <w:pPr>
        <w:pStyle w:val="Compact"/>
        <w:numPr>
          <w:ilvl w:val="0"/>
          <w:numId w:val="20"/>
        </w:numPr>
      </w:pPr>
      <w:r>
        <w:t>Ward.D’s method: Minimizes the variance within clusters, producing more compact and spherical clusters.</w:t>
      </w:r>
    </w:p>
    <w:p w14:paraId="465861C9" w14:textId="77777777" w:rsidR="003A44A5" w:rsidRDefault="00000000">
      <w:pPr>
        <w:pStyle w:val="Compact"/>
        <w:numPr>
          <w:ilvl w:val="0"/>
          <w:numId w:val="20"/>
        </w:numPr>
      </w:pPr>
      <w:r>
        <w:t>Single linkage: Groups clusters based on the minimum distance between points.</w:t>
      </w:r>
    </w:p>
    <w:p w14:paraId="47AC3A81" w14:textId="77777777" w:rsidR="003A44A5" w:rsidRDefault="00000000">
      <w:pPr>
        <w:pStyle w:val="Compact"/>
        <w:numPr>
          <w:ilvl w:val="0"/>
          <w:numId w:val="20"/>
        </w:numPr>
      </w:pPr>
      <w:r>
        <w:t>Complete linkage: Groups clusters based on the maximum distance between points.</w:t>
      </w:r>
    </w:p>
    <w:p w14:paraId="354D4294" w14:textId="77777777" w:rsidR="003A44A5" w:rsidRDefault="00000000">
      <w:pPr>
        <w:pStyle w:val="Compact"/>
        <w:numPr>
          <w:ilvl w:val="0"/>
          <w:numId w:val="20"/>
        </w:numPr>
      </w:pPr>
      <w:r>
        <w:t>Average linkage: Uses the average distance between all pairs of points in the two clusters.</w:t>
      </w:r>
    </w:p>
    <w:tbl>
      <w:tblPr>
        <w:tblStyle w:val="Table"/>
        <w:tblW w:w="5000" w:type="pct"/>
        <w:tblLayout w:type="fixed"/>
        <w:tblLook w:val="0000" w:firstRow="0" w:lastRow="0" w:firstColumn="0" w:lastColumn="0" w:noHBand="0" w:noVBand="0"/>
      </w:tblPr>
      <w:tblGrid>
        <w:gridCol w:w="4680"/>
        <w:gridCol w:w="4680"/>
      </w:tblGrid>
      <w:tr w:rsidR="003A44A5" w14:paraId="520BF42F" w14:textId="77777777">
        <w:tc>
          <w:tcPr>
            <w:tcW w:w="3960" w:type="dxa"/>
          </w:tcPr>
          <w:p w14:paraId="6FFFE7D4" w14:textId="77777777" w:rsidR="003A44A5" w:rsidRDefault="00000000">
            <w:pPr>
              <w:jc w:val="center"/>
            </w:pPr>
            <w:r>
              <w:rPr>
                <w:noProof/>
              </w:rPr>
              <w:lastRenderedPageBreak/>
              <w:drawing>
                <wp:inline distT="0" distB="0" distL="0" distR="0" wp14:anchorId="0D1ECF30" wp14:editId="71FF25D9">
                  <wp:extent cx="2971800" cy="416051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draft_v1_files/figure-docx/unnamed-chunk-14-1.png"/>
                          <pic:cNvPicPr>
                            <a:picLocks noChangeAspect="1" noChangeArrowheads="1"/>
                          </pic:cNvPicPr>
                        </pic:nvPicPr>
                        <pic:blipFill>
                          <a:blip r:embed="rId24"/>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476D9578" w14:textId="77777777" w:rsidR="003A44A5" w:rsidRDefault="00000000">
            <w:pPr>
              <w:jc w:val="center"/>
            </w:pPr>
            <w:r>
              <w:rPr>
                <w:noProof/>
              </w:rPr>
              <w:drawing>
                <wp:inline distT="0" distB="0" distL="0" distR="0" wp14:anchorId="645BE5A0" wp14:editId="34850544">
                  <wp:extent cx="2971800" cy="416051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draft_v1_files/figure-docx/unnamed-chunk-14-2.png"/>
                          <pic:cNvPicPr>
                            <a:picLocks noChangeAspect="1" noChangeArrowheads="1"/>
                          </pic:cNvPicPr>
                        </pic:nvPicPr>
                        <pic:blipFill>
                          <a:blip r:embed="rId25"/>
                          <a:stretch>
                            <a:fillRect/>
                          </a:stretch>
                        </pic:blipFill>
                        <pic:spPr bwMode="auto">
                          <a:xfrm>
                            <a:off x="0" y="0"/>
                            <a:ext cx="2971800" cy="4160519"/>
                          </a:xfrm>
                          <a:prstGeom prst="rect">
                            <a:avLst/>
                          </a:prstGeom>
                          <a:noFill/>
                          <a:ln w="9525">
                            <a:noFill/>
                            <a:headEnd/>
                            <a:tailEnd/>
                          </a:ln>
                        </pic:spPr>
                      </pic:pic>
                    </a:graphicData>
                  </a:graphic>
                </wp:inline>
              </w:drawing>
            </w:r>
          </w:p>
        </w:tc>
      </w:tr>
    </w:tbl>
    <w:p w14:paraId="2FA395E1" w14:textId="77777777" w:rsidR="003A44A5" w:rsidRDefault="003A44A5">
      <w:pPr>
        <w:framePr w:h="0" w:wrap="auto" w:hAnchor="margin" w:xAlign="right" w:yAlign="top"/>
      </w:pPr>
    </w:p>
    <w:tbl>
      <w:tblPr>
        <w:tblStyle w:val="Table"/>
        <w:tblW w:w="5000" w:type="pct"/>
        <w:tblLayout w:type="fixed"/>
        <w:tblLook w:val="0000" w:firstRow="0" w:lastRow="0" w:firstColumn="0" w:lastColumn="0" w:noHBand="0" w:noVBand="0"/>
      </w:tblPr>
      <w:tblGrid>
        <w:gridCol w:w="4680"/>
        <w:gridCol w:w="4680"/>
      </w:tblGrid>
      <w:tr w:rsidR="003A44A5" w14:paraId="12C5EB41" w14:textId="77777777">
        <w:tc>
          <w:tcPr>
            <w:tcW w:w="3960" w:type="dxa"/>
          </w:tcPr>
          <w:p w14:paraId="31B9944F" w14:textId="77777777" w:rsidR="003A44A5" w:rsidRDefault="00000000">
            <w:pPr>
              <w:jc w:val="center"/>
            </w:pPr>
            <w:r>
              <w:rPr>
                <w:noProof/>
              </w:rPr>
              <w:lastRenderedPageBreak/>
              <w:drawing>
                <wp:inline distT="0" distB="0" distL="0" distR="0" wp14:anchorId="6E27C8E2" wp14:editId="07527560">
                  <wp:extent cx="2971800" cy="4160519"/>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draft_v1_files/figure-docx/unnamed-chunk-14-3.png"/>
                          <pic:cNvPicPr>
                            <a:picLocks noChangeAspect="1" noChangeArrowheads="1"/>
                          </pic:cNvPicPr>
                        </pic:nvPicPr>
                        <pic:blipFill>
                          <a:blip r:embed="rId26"/>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377B5DB0" w14:textId="77777777" w:rsidR="003A44A5" w:rsidRDefault="00000000">
            <w:pPr>
              <w:jc w:val="center"/>
            </w:pPr>
            <w:r>
              <w:rPr>
                <w:noProof/>
              </w:rPr>
              <w:drawing>
                <wp:inline distT="0" distB="0" distL="0" distR="0" wp14:anchorId="016D8D51" wp14:editId="62D2FAB2">
                  <wp:extent cx="2971800" cy="4160519"/>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draft_v1_files/figure-docx/unnamed-chunk-14-4.png"/>
                          <pic:cNvPicPr>
                            <a:picLocks noChangeAspect="1" noChangeArrowheads="1"/>
                          </pic:cNvPicPr>
                        </pic:nvPicPr>
                        <pic:blipFill>
                          <a:blip r:embed="rId27"/>
                          <a:stretch>
                            <a:fillRect/>
                          </a:stretch>
                        </pic:blipFill>
                        <pic:spPr bwMode="auto">
                          <a:xfrm>
                            <a:off x="0" y="0"/>
                            <a:ext cx="2971800" cy="4160519"/>
                          </a:xfrm>
                          <a:prstGeom prst="rect">
                            <a:avLst/>
                          </a:prstGeom>
                          <a:noFill/>
                          <a:ln w="9525">
                            <a:noFill/>
                            <a:headEnd/>
                            <a:tailEnd/>
                          </a:ln>
                        </pic:spPr>
                      </pic:pic>
                    </a:graphicData>
                  </a:graphic>
                </wp:inline>
              </w:drawing>
            </w:r>
          </w:p>
        </w:tc>
      </w:tr>
    </w:tbl>
    <w:p w14:paraId="4DDEC693" w14:textId="77777777" w:rsidR="003A44A5" w:rsidRDefault="00000000">
      <w:pPr>
        <w:pStyle w:val="Heading4"/>
      </w:pPr>
      <w:bookmarkStart w:id="372" w:name="Xeee6e6b0f6eccdd7cfca719ca814608fad0750b"/>
      <w:r>
        <w:t>6.5.1.1 Consistent Groupings (Across All or Most Methods)</w:t>
      </w:r>
    </w:p>
    <w:p w14:paraId="7674C473" w14:textId="77777777" w:rsidR="003A44A5" w:rsidRDefault="00000000">
      <w:pPr>
        <w:numPr>
          <w:ilvl w:val="0"/>
          <w:numId w:val="21"/>
        </w:numPr>
      </w:pPr>
      <w:r>
        <w:rPr>
          <w:rStyle w:val="VerbatimChar"/>
        </w:rPr>
        <w:t>emp_stat</w:t>
      </w:r>
      <w:r>
        <w:t xml:space="preserve"> and </w:t>
      </w:r>
      <w:r>
        <w:rPr>
          <w:rStyle w:val="VerbatimChar"/>
        </w:rPr>
        <w:t>work_sit</w:t>
      </w:r>
      <w:r>
        <w:t>: This pair consistently clusters together across all linkage methods, suggesting that they are closely related variables, likely capturing a similar aspect of the data (possibly employment status or employment-related information).</w:t>
      </w:r>
    </w:p>
    <w:p w14:paraId="78A161D1" w14:textId="77777777" w:rsidR="003A44A5" w:rsidRDefault="00000000">
      <w:pPr>
        <w:numPr>
          <w:ilvl w:val="0"/>
          <w:numId w:val="21"/>
        </w:numPr>
      </w:pPr>
      <w:r>
        <w:rPr>
          <w:rStyle w:val="VerbatimChar"/>
        </w:rPr>
        <w:t>nb_safe</w:t>
      </w:r>
      <w:r>
        <w:t xml:space="preserve">, </w:t>
      </w:r>
      <w:r>
        <w:rPr>
          <w:rStyle w:val="VerbatimChar"/>
        </w:rPr>
        <w:t>nb_res</w:t>
      </w:r>
      <w:r>
        <w:t xml:space="preserve">, and </w:t>
      </w:r>
      <w:r>
        <w:rPr>
          <w:rStyle w:val="VerbatimChar"/>
        </w:rPr>
        <w:t>nb_rent</w:t>
      </w:r>
      <w:r>
        <w:t>: These variables are often grouped closely in several methods (especially Ward.D, average, and complete linkage). This suggests a similarity or common theme among them, potentially related to neighborhood or housing precariousness.</w:t>
      </w:r>
    </w:p>
    <w:p w14:paraId="62327A4C" w14:textId="77777777" w:rsidR="003A44A5" w:rsidRDefault="00000000">
      <w:pPr>
        <w:numPr>
          <w:ilvl w:val="0"/>
          <w:numId w:val="21"/>
        </w:numPr>
      </w:pPr>
      <w:r>
        <w:rPr>
          <w:rStyle w:val="VerbatimChar"/>
        </w:rPr>
        <w:t>soc_freq</w:t>
      </w:r>
      <w:r>
        <w:t xml:space="preserve"> and </w:t>
      </w:r>
      <w:r>
        <w:rPr>
          <w:rStyle w:val="VerbatimChar"/>
        </w:rPr>
        <w:t>soc_adq</w:t>
      </w:r>
      <w:r>
        <w:t>: These two variables frequently cluster together, indicating they likely measure aspects of social frequency and adequacy in similar ways. They appear together in Ward.D, average, and complete linkage.</w:t>
      </w:r>
    </w:p>
    <w:p w14:paraId="458A9AB0" w14:textId="77777777" w:rsidR="003A44A5" w:rsidRDefault="00000000">
      <w:pPr>
        <w:numPr>
          <w:ilvl w:val="0"/>
          <w:numId w:val="21"/>
        </w:numPr>
      </w:pPr>
      <w:r>
        <w:rPr>
          <w:rStyle w:val="VerbatimChar"/>
        </w:rPr>
        <w:t>frd_brk12</w:t>
      </w:r>
      <w:r>
        <w:t xml:space="preserve"> and </w:t>
      </w:r>
      <w:r>
        <w:rPr>
          <w:rStyle w:val="VerbatimChar"/>
        </w:rPr>
        <w:t>conf12</w:t>
      </w:r>
      <w:r>
        <w:t>: These variables are often clustered closely (though they sometimes join with other variables like rel_end12), suggesting they may capture aspects of relationship or social conflict. This pair appears in close proximity, especially in average and Ward.D.</w:t>
      </w:r>
    </w:p>
    <w:p w14:paraId="715D2D0C" w14:textId="77777777" w:rsidR="003A44A5" w:rsidRDefault="00000000">
      <w:pPr>
        <w:pStyle w:val="Heading4"/>
      </w:pPr>
      <w:bookmarkStart w:id="373" w:name="X1ffadef9604d5a18e7b355fdd95974d6ae632e1"/>
      <w:bookmarkEnd w:id="372"/>
      <w:r>
        <w:lastRenderedPageBreak/>
        <w:t>6.5.1.2 Inconsistent Groupings (Variability Across Methods)</w:t>
      </w:r>
    </w:p>
    <w:p w14:paraId="1E9620C5" w14:textId="77777777" w:rsidR="003A44A5" w:rsidRDefault="00000000">
      <w:pPr>
        <w:numPr>
          <w:ilvl w:val="0"/>
          <w:numId w:val="22"/>
        </w:numPr>
      </w:pPr>
      <w:r>
        <w:rPr>
          <w:rStyle w:val="VerbatimChar"/>
        </w:rPr>
        <w:t>hea_lit</w:t>
      </w:r>
      <w:r>
        <w:t xml:space="preserve">: This variable shows inconsistent clustering across methods. In Ward.D, it joins with </w:t>
      </w:r>
      <w:r>
        <w:rPr>
          <w:rStyle w:val="VerbatimChar"/>
        </w:rPr>
        <w:t>fincri12</w:t>
      </w:r>
      <w:r>
        <w:t xml:space="preserve">, while in other methods, it’s often more isolated or grouped with variables that do not appear similar. This may suggest that </w:t>
      </w:r>
      <w:r>
        <w:rPr>
          <w:rStyle w:val="VerbatimChar"/>
        </w:rPr>
        <w:t>hea_lit</w:t>
      </w:r>
      <w:r>
        <w:t xml:space="preserve"> does not strongly correlate with other variables, or it has multidimensional aspects affecting its grouping across methods.</w:t>
      </w:r>
    </w:p>
    <w:p w14:paraId="0073DF57" w14:textId="77777777" w:rsidR="003A44A5" w:rsidRDefault="00000000">
      <w:pPr>
        <w:numPr>
          <w:ilvl w:val="0"/>
          <w:numId w:val="22"/>
        </w:numPr>
      </w:pPr>
      <w:r>
        <w:rPr>
          <w:rStyle w:val="VerbatimChar"/>
        </w:rPr>
        <w:t>discrim</w:t>
      </w:r>
      <w:r>
        <w:t xml:space="preserve">: This variable also shows variable groupings. In Ward.D, it is grouped with </w:t>
      </w:r>
      <w:r>
        <w:rPr>
          <w:rStyle w:val="VerbatimChar"/>
        </w:rPr>
        <w:t>hea_lit</w:t>
      </w:r>
      <w:r>
        <w:t xml:space="preserve">, while in other methods (e.g., complete and single linkage), it clusters differently, sometimes on its own. This variability may indicate that </w:t>
      </w:r>
      <w:r>
        <w:rPr>
          <w:rStyle w:val="VerbatimChar"/>
        </w:rPr>
        <w:t>discrim</w:t>
      </w:r>
      <w:r>
        <w:t xml:space="preserve"> has weaker associations with the main clusters in the data or overlaps partially with multiple clusters.</w:t>
      </w:r>
    </w:p>
    <w:p w14:paraId="784BC1CD" w14:textId="77777777" w:rsidR="003A44A5" w:rsidRDefault="00000000">
      <w:pPr>
        <w:numPr>
          <w:ilvl w:val="0"/>
          <w:numId w:val="22"/>
        </w:numPr>
      </w:pPr>
      <w:r>
        <w:t>Social and Financial Variables (</w:t>
      </w:r>
      <w:r>
        <w:rPr>
          <w:rStyle w:val="VerbatimChar"/>
        </w:rPr>
        <w:t>inc_dif</w:t>
      </w:r>
      <w:r>
        <w:t xml:space="preserve">, </w:t>
      </w:r>
      <w:r>
        <w:rPr>
          <w:rStyle w:val="VerbatimChar"/>
        </w:rPr>
        <w:t>fincri12</w:t>
      </w:r>
      <w:r>
        <w:t xml:space="preserve">, </w:t>
      </w:r>
      <w:r>
        <w:rPr>
          <w:rStyle w:val="VerbatimChar"/>
        </w:rPr>
        <w:t>unemp12</w:t>
      </w:r>
      <w:r>
        <w:t xml:space="preserve">): These variables appear together in some methods (e.g., Ward.D clusters </w:t>
      </w:r>
      <w:r>
        <w:rPr>
          <w:rStyle w:val="VerbatimChar"/>
        </w:rPr>
        <w:t>fincri12</w:t>
      </w:r>
      <w:r>
        <w:t xml:space="preserve"> and </w:t>
      </w:r>
      <w:r>
        <w:rPr>
          <w:rStyle w:val="VerbatimChar"/>
        </w:rPr>
        <w:t>inc_dif</w:t>
      </w:r>
      <w:r>
        <w:t>), but in others, they are spread out. This inconsistency suggests that social and financial variables may not have strong or consistent ties across different methods, perhaps due to capturing different aspects of precariousness.</w:t>
      </w:r>
    </w:p>
    <w:p w14:paraId="0D56D455" w14:textId="77777777" w:rsidR="003A44A5" w:rsidRDefault="00000000">
      <w:pPr>
        <w:pStyle w:val="Heading4"/>
      </w:pPr>
      <w:bookmarkStart w:id="374" w:name="summary-1"/>
      <w:bookmarkEnd w:id="373"/>
      <w:r>
        <w:t>6.5.1.3 Summary</w:t>
      </w:r>
    </w:p>
    <w:p w14:paraId="571C6D4F" w14:textId="77777777" w:rsidR="003A44A5" w:rsidRDefault="00000000">
      <w:pPr>
        <w:pStyle w:val="FirstParagraph"/>
      </w:pPr>
      <w:r>
        <w:t>The consistent clusters are likely capturing distinct thematic dimensions of the data (e.g., employment, housing, social contact), while the inconsistent variables may reflect multifaceted or weakly correlated attributes that do not fit neatly into one cluster.</w:t>
      </w:r>
    </w:p>
    <w:p w14:paraId="789A64E2" w14:textId="77777777" w:rsidR="003A44A5" w:rsidRDefault="00000000">
      <w:pPr>
        <w:pStyle w:val="Heading3"/>
      </w:pPr>
      <w:bookmarkStart w:id="375" w:name="using-mutual-information"/>
      <w:bookmarkEnd w:id="371"/>
      <w:bookmarkEnd w:id="374"/>
      <w:r>
        <w:t>6.5.2 Using Mutual Information</w:t>
      </w:r>
    </w:p>
    <w:p w14:paraId="561D359A" w14:textId="77777777" w:rsidR="003A44A5" w:rsidRDefault="00000000">
      <w:pPr>
        <w:pStyle w:val="FirstParagraph"/>
      </w:pPr>
      <w:r>
        <w:t>Using mutual information (MI) as a basis for hierarchical clustering differs from using traditional distance measures (like Euclidean distance) in a few key ways.</w:t>
      </w:r>
    </w:p>
    <w:p w14:paraId="399E2665" w14:textId="77777777" w:rsidR="003A44A5" w:rsidRDefault="00000000">
      <w:pPr>
        <w:pStyle w:val="BodyText"/>
      </w:pPr>
      <w:r>
        <w:rPr>
          <w:noProof/>
        </w:rPr>
        <w:lastRenderedPageBreak/>
        <w:drawing>
          <wp:inline distT="0" distB="0" distL="0" distR="0" wp14:anchorId="52E86730" wp14:editId="38CB90A7">
            <wp:extent cx="3200400" cy="384048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draft_v1_files/figure-docx/unnamed-chunk-15-1.png"/>
                    <pic:cNvPicPr>
                      <a:picLocks noChangeAspect="1" noChangeArrowheads="1"/>
                    </pic:cNvPicPr>
                  </pic:nvPicPr>
                  <pic:blipFill>
                    <a:blip r:embed="rId28"/>
                    <a:stretch>
                      <a:fillRect/>
                    </a:stretch>
                  </pic:blipFill>
                  <pic:spPr bwMode="auto">
                    <a:xfrm>
                      <a:off x="0" y="0"/>
                      <a:ext cx="3200400" cy="3840480"/>
                    </a:xfrm>
                    <a:prstGeom prst="rect">
                      <a:avLst/>
                    </a:prstGeom>
                    <a:noFill/>
                    <a:ln w="9525">
                      <a:noFill/>
                      <a:headEnd/>
                      <a:tailEnd/>
                    </a:ln>
                  </pic:spPr>
                </pic:pic>
              </a:graphicData>
            </a:graphic>
          </wp:inline>
        </w:drawing>
      </w:r>
    </w:p>
    <w:p w14:paraId="0333B52E" w14:textId="77777777" w:rsidR="003A44A5" w:rsidRDefault="00000000">
      <w:pPr>
        <w:pStyle w:val="Heading4"/>
      </w:pPr>
      <w:bookmarkStart w:id="376" w:name="X0bca61de139c8dda8b441c36187787b5e87b0bf"/>
      <w:r>
        <w:t>6.5.2.1 Comparison to Euclidean Distance Clustering</w:t>
      </w:r>
    </w:p>
    <w:p w14:paraId="71BA59EF" w14:textId="77777777" w:rsidR="003A44A5" w:rsidRDefault="00000000">
      <w:pPr>
        <w:numPr>
          <w:ilvl w:val="0"/>
          <w:numId w:val="23"/>
        </w:numPr>
      </w:pPr>
      <w:r>
        <w:rPr>
          <w:b/>
          <w:bCs/>
        </w:rPr>
        <w:t>Housing and Community</w:t>
      </w:r>
      <w:r>
        <w:t xml:space="preserve"> Cluster: The variables </w:t>
      </w:r>
      <w:r>
        <w:rPr>
          <w:rStyle w:val="VerbatimChar"/>
        </w:rPr>
        <w:t>nb_safe</w:t>
      </w:r>
      <w:r>
        <w:t xml:space="preserve">, </w:t>
      </w:r>
      <w:r>
        <w:rPr>
          <w:rStyle w:val="VerbatimChar"/>
        </w:rPr>
        <w:t>nb_res</w:t>
      </w:r>
      <w:r>
        <w:t xml:space="preserve">, </w:t>
      </w:r>
      <w:r>
        <w:rPr>
          <w:rStyle w:val="VerbatimChar"/>
        </w:rPr>
        <w:t>nb_rent</w:t>
      </w:r>
      <w:r>
        <w:t xml:space="preserve">, and </w:t>
      </w:r>
      <w:r>
        <w:rPr>
          <w:rStyle w:val="VerbatimChar"/>
        </w:rPr>
        <w:t>cul_rec</w:t>
      </w:r>
      <w:r>
        <w:t xml:space="preserve"> cluster together, indicating a strong association among housing-related and community-based factors. This suggests a shared theme of housing or community precariousness. This grouping is also observed in the Euclidean-based clustering, but it appears more tightly connected here, potentially due to the non-linear relationships highlighted by mutual information.</w:t>
      </w:r>
    </w:p>
    <w:p w14:paraId="151916D2" w14:textId="77777777" w:rsidR="003A44A5" w:rsidRDefault="00000000">
      <w:pPr>
        <w:numPr>
          <w:ilvl w:val="0"/>
          <w:numId w:val="23"/>
        </w:numPr>
      </w:pPr>
      <w:r>
        <w:rPr>
          <w:b/>
          <w:bCs/>
        </w:rPr>
        <w:t>Employment and Social Support</w:t>
      </w:r>
      <w:r>
        <w:t xml:space="preserve"> Cluster: </w:t>
      </w:r>
      <w:r>
        <w:rPr>
          <w:rStyle w:val="VerbatimChar"/>
        </w:rPr>
        <w:t>emp_stat</w:t>
      </w:r>
      <w:r>
        <w:t xml:space="preserve"> and </w:t>
      </w:r>
      <w:r>
        <w:rPr>
          <w:rStyle w:val="VerbatimChar"/>
        </w:rPr>
        <w:t>work_sit</w:t>
      </w:r>
      <w:r>
        <w:t xml:space="preserve"> form a cluster, linking employment status and work situation together as they did in Euclidean-based clustering. These remain closely associated regardless of the distance metric used. </w:t>
      </w:r>
      <w:r>
        <w:rPr>
          <w:rStyle w:val="VerbatimChar"/>
        </w:rPr>
        <w:t>soc_freq</w:t>
      </w:r>
      <w:r>
        <w:t xml:space="preserve"> and </w:t>
      </w:r>
      <w:r>
        <w:rPr>
          <w:rStyle w:val="VerbatimChar"/>
        </w:rPr>
        <w:t>soc_adq</w:t>
      </w:r>
      <w:r>
        <w:t>, related to social contact frequency and adequacy, cluster nearby, indicating they have a stronger non-linear relationship with employment variables. This is a subtle difference as Euclidean distance might not capture this association as effectively.</w:t>
      </w:r>
    </w:p>
    <w:p w14:paraId="7E8D3D64" w14:textId="77777777" w:rsidR="003A44A5" w:rsidRDefault="00000000">
      <w:pPr>
        <w:numPr>
          <w:ilvl w:val="0"/>
          <w:numId w:val="23"/>
        </w:numPr>
      </w:pPr>
      <w:r>
        <w:rPr>
          <w:b/>
          <w:bCs/>
        </w:rPr>
        <w:t>Financial Stressor</w:t>
      </w:r>
      <w:r>
        <w:t xml:space="preserve"> Cluster: </w:t>
      </w:r>
      <w:r>
        <w:rPr>
          <w:rStyle w:val="VerbatimChar"/>
        </w:rPr>
        <w:t>inc_dif</w:t>
      </w:r>
      <w:r>
        <w:t xml:space="preserve"> and </w:t>
      </w:r>
      <w:r>
        <w:rPr>
          <w:rStyle w:val="VerbatimChar"/>
        </w:rPr>
        <w:t>fincri12</w:t>
      </w:r>
      <w:r>
        <w:t>, representing income difficulties and recent financial crises, consistently cluster together in both approaches, showing a strong association, likely linear. However, mutual information-based clustering links these financial stressors with social support variables, suggesting that financial challenges may have complex dependencies with social support in this dataset.</w:t>
      </w:r>
    </w:p>
    <w:p w14:paraId="0B7933FF" w14:textId="77777777" w:rsidR="003A44A5" w:rsidRDefault="00000000">
      <w:pPr>
        <w:numPr>
          <w:ilvl w:val="0"/>
          <w:numId w:val="23"/>
        </w:numPr>
      </w:pPr>
      <w:r>
        <w:rPr>
          <w:b/>
          <w:bCs/>
        </w:rPr>
        <w:lastRenderedPageBreak/>
        <w:t>Relational Stressor</w:t>
      </w:r>
      <w:r>
        <w:t xml:space="preserve"> Cluster: </w:t>
      </w:r>
      <w:r>
        <w:rPr>
          <w:rStyle w:val="VerbatimChar"/>
        </w:rPr>
        <w:t>frd_brk12</w:t>
      </w:r>
      <w:r>
        <w:t xml:space="preserve">, </w:t>
      </w:r>
      <w:r>
        <w:rPr>
          <w:rStyle w:val="VerbatimChar"/>
        </w:rPr>
        <w:t>conf12</w:t>
      </w:r>
      <w:r>
        <w:t xml:space="preserve">, </w:t>
      </w:r>
      <w:r>
        <w:rPr>
          <w:rStyle w:val="VerbatimChar"/>
        </w:rPr>
        <w:t>discrim</w:t>
      </w:r>
      <w:r>
        <w:t xml:space="preserve">, </w:t>
      </w:r>
      <w:r>
        <w:rPr>
          <w:rStyle w:val="VerbatimChar"/>
        </w:rPr>
        <w:t>hea_lit</w:t>
      </w:r>
      <w:r>
        <w:t xml:space="preserve">, </w:t>
      </w:r>
      <w:r>
        <w:rPr>
          <w:rStyle w:val="VerbatimChar"/>
        </w:rPr>
        <w:t>unemp12</w:t>
      </w:r>
      <w:r>
        <w:t xml:space="preserve">, and </w:t>
      </w:r>
      <w:r>
        <w:rPr>
          <w:rStyle w:val="VerbatimChar"/>
        </w:rPr>
        <w:t>rel_end12</w:t>
      </w:r>
      <w:r>
        <w:t xml:space="preserve"> form a </w:t>
      </w:r>
      <w:r>
        <w:rPr>
          <w:i/>
          <w:iCs/>
        </w:rPr>
        <w:t>looser</w:t>
      </w:r>
      <w:r>
        <w:t xml:space="preserve"> cluster focused on social and relational stressors (e.g., friendship breakup, conflicts, and discrimination). Compared to Euclidean clustering, </w:t>
      </w:r>
      <w:r>
        <w:rPr>
          <w:rStyle w:val="VerbatimChar"/>
        </w:rPr>
        <w:t>discrim</w:t>
      </w:r>
      <w:r>
        <w:t xml:space="preserve"> and </w:t>
      </w:r>
      <w:r>
        <w:rPr>
          <w:rStyle w:val="VerbatimChar"/>
        </w:rPr>
        <w:t>hea_lit</w:t>
      </w:r>
      <w:r>
        <w:t xml:space="preserve"> (health literacy) appear closer to relational stressors here, indicating that non-linear relationships might play a larger role in linking these variables.</w:t>
      </w:r>
    </w:p>
    <w:p w14:paraId="43CC6B1E" w14:textId="77777777" w:rsidR="003A44A5" w:rsidRDefault="00000000">
      <w:pPr>
        <w:pStyle w:val="Heading4"/>
      </w:pPr>
      <w:bookmarkStart w:id="377" w:name="summary-2"/>
      <w:bookmarkEnd w:id="376"/>
      <w:r>
        <w:t>6.5.2.2 Summary</w:t>
      </w:r>
    </w:p>
    <w:p w14:paraId="1436418E" w14:textId="77777777" w:rsidR="003A44A5" w:rsidRDefault="00000000">
      <w:pPr>
        <w:pStyle w:val="FirstParagraph"/>
      </w:pPr>
      <w:r>
        <w:t>In conclusion, mutual information-based clustering provides an alternative perspective that can reveal more intricate associations between variables, especially for those with non-linear relationships. Compared to Euclidean clustering, it shows a similar high-level structure but emphasizes nuanced connections between variables, particularly around social support, employment, and financial stress.</w:t>
      </w:r>
    </w:p>
    <w:p w14:paraId="007DAE65" w14:textId="77777777" w:rsidR="003A44A5" w:rsidRDefault="00000000">
      <w:pPr>
        <w:pStyle w:val="Heading2"/>
      </w:pPr>
      <w:bookmarkStart w:id="378" w:name="conclusions-on-precariousness-factors"/>
      <w:bookmarkEnd w:id="370"/>
      <w:bookmarkEnd w:id="375"/>
      <w:bookmarkEnd w:id="377"/>
      <w:r>
        <w:t>6.6 Conclusions on Precariousness factors</w:t>
      </w:r>
    </w:p>
    <w:p w14:paraId="709808F1" w14:textId="77777777" w:rsidR="003A44A5" w:rsidRDefault="00000000">
      <w:pPr>
        <w:pStyle w:val="FirstParagraph"/>
      </w:pPr>
      <w:r>
        <w:t xml:space="preserve">Based on the consistent findings across multiple analyses, we decided to exclude the variables </w:t>
      </w:r>
      <w:r>
        <w:rPr>
          <w:rStyle w:val="VerbatimChar"/>
        </w:rPr>
        <w:t>discrim</w:t>
      </w:r>
      <w:r>
        <w:t xml:space="preserve">, </w:t>
      </w:r>
      <w:r>
        <w:rPr>
          <w:rStyle w:val="VerbatimChar"/>
        </w:rPr>
        <w:t>hea_lit</w:t>
      </w:r>
      <w:r>
        <w:t xml:space="preserve">, </w:t>
      </w:r>
      <w:r>
        <w:rPr>
          <w:rStyle w:val="VerbatimChar"/>
        </w:rPr>
        <w:t>umemp12</w:t>
      </w:r>
      <w:r>
        <w:t xml:space="preserve">, and </w:t>
      </w:r>
      <w:r>
        <w:rPr>
          <w:rStyle w:val="VerbatimChar"/>
        </w:rPr>
        <w:t>rel_end12</w:t>
      </w:r>
      <w:r>
        <w:t>, as they do not clearly belong to any specific precariousness factor nor exhibit strong associations with depression (see the correlation table above). Therefore, we propose retaining the following key precariousness factors:</w:t>
      </w:r>
    </w:p>
    <w:p w14:paraId="139C04DC" w14:textId="77777777" w:rsidR="003A44A5" w:rsidRDefault="00000000">
      <w:pPr>
        <w:pStyle w:val="Compact"/>
        <w:numPr>
          <w:ilvl w:val="0"/>
          <w:numId w:val="24"/>
        </w:numPr>
      </w:pPr>
      <w:r>
        <w:t xml:space="preserve">Employment Precariousness: </w:t>
      </w:r>
      <w:r>
        <w:rPr>
          <w:rStyle w:val="VerbatimChar"/>
        </w:rPr>
        <w:t>emp_stat</w:t>
      </w:r>
      <w:r>
        <w:t xml:space="preserve">, </w:t>
      </w:r>
      <w:r>
        <w:rPr>
          <w:rStyle w:val="VerbatimChar"/>
        </w:rPr>
        <w:t>work_sit</w:t>
      </w:r>
    </w:p>
    <w:p w14:paraId="63731BCD" w14:textId="77777777" w:rsidR="003A44A5" w:rsidRDefault="00000000">
      <w:pPr>
        <w:pStyle w:val="Compact"/>
        <w:numPr>
          <w:ilvl w:val="0"/>
          <w:numId w:val="24"/>
        </w:numPr>
      </w:pPr>
      <w:r>
        <w:t xml:space="preserve">Social Precariousness: </w:t>
      </w:r>
      <w:r>
        <w:rPr>
          <w:rStyle w:val="VerbatimChar"/>
        </w:rPr>
        <w:t>soc_freq</w:t>
      </w:r>
      <w:r>
        <w:t xml:space="preserve">, </w:t>
      </w:r>
      <w:r>
        <w:rPr>
          <w:rStyle w:val="VerbatimChar"/>
        </w:rPr>
        <w:t>soc_adq</w:t>
      </w:r>
    </w:p>
    <w:p w14:paraId="51FE63EF" w14:textId="77777777" w:rsidR="003A44A5" w:rsidRDefault="00000000">
      <w:pPr>
        <w:pStyle w:val="Compact"/>
        <w:numPr>
          <w:ilvl w:val="0"/>
          <w:numId w:val="24"/>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p>
    <w:p w14:paraId="274CA736" w14:textId="77777777" w:rsidR="003A44A5" w:rsidRDefault="00000000">
      <w:pPr>
        <w:pStyle w:val="Compact"/>
        <w:numPr>
          <w:ilvl w:val="0"/>
          <w:numId w:val="24"/>
        </w:numPr>
      </w:pPr>
      <w:r>
        <w:t xml:space="preserve">Recent Relational Stressors: </w:t>
      </w:r>
      <w:r>
        <w:rPr>
          <w:rStyle w:val="VerbatimChar"/>
        </w:rPr>
        <w:t>frd_brk12</w:t>
      </w:r>
      <w:r>
        <w:t xml:space="preserve">, </w:t>
      </w:r>
      <w:r>
        <w:rPr>
          <w:rStyle w:val="VerbatimChar"/>
        </w:rPr>
        <w:t>conf12</w:t>
      </w:r>
    </w:p>
    <w:p w14:paraId="42B77EDC" w14:textId="77777777" w:rsidR="003A44A5" w:rsidRDefault="00000000">
      <w:pPr>
        <w:pStyle w:val="Compact"/>
        <w:numPr>
          <w:ilvl w:val="0"/>
          <w:numId w:val="24"/>
        </w:numPr>
      </w:pPr>
      <w:r>
        <w:t xml:space="preserve">Recent Financial Stressors: </w:t>
      </w:r>
      <w:r>
        <w:rPr>
          <w:rStyle w:val="VerbatimChar"/>
        </w:rPr>
        <w:t>fincri12</w:t>
      </w:r>
      <w:r>
        <w:t xml:space="preserve">, </w:t>
      </w:r>
      <w:r>
        <w:rPr>
          <w:rStyle w:val="VerbatimChar"/>
        </w:rPr>
        <w:t>inc_diff</w:t>
      </w:r>
    </w:p>
    <w:p w14:paraId="148A9943" w14:textId="77777777" w:rsidR="003A44A5" w:rsidRDefault="00000000">
      <w:pPr>
        <w:pStyle w:val="FirstParagraph"/>
      </w:pPr>
      <w:r>
        <w:t>We construct each precariousness factor by calculating the mean value of the combined variables. Below, we present the updated correlation table for the newly composed factors, along with the corresponding distributions of all variables to be used in the causal discovery analysis.</w:t>
      </w:r>
    </w:p>
    <w:p w14:paraId="242662ED" w14:textId="77777777" w:rsidR="003A44A5" w:rsidRDefault="00000000">
      <w:pPr>
        <w:pStyle w:val="BodyText"/>
      </w:pPr>
      <w:r>
        <w:rPr>
          <w:noProof/>
        </w:rPr>
        <w:lastRenderedPageBreak/>
        <w:drawing>
          <wp:inline distT="0" distB="0" distL="0" distR="0" wp14:anchorId="747925F0" wp14:editId="66B16F22">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draft_v1_files/figure-docx/unnamed-chunk-16-1.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6FADF1CA" w14:textId="77777777" w:rsidR="003A44A5" w:rsidRDefault="00000000">
      <w:pPr>
        <w:pStyle w:val="BodyText"/>
      </w:pPr>
      <w:r>
        <w:rPr>
          <w:noProof/>
        </w:rPr>
        <w:drawing>
          <wp:inline distT="0" distB="0" distL="0" distR="0" wp14:anchorId="40014A70" wp14:editId="0C91716C">
            <wp:extent cx="5334000" cy="300037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draft_v1_files/figure-docx/unnamed-chunk-17-1.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14:paraId="54F612AE" w14:textId="77777777" w:rsidR="004F189C" w:rsidRDefault="004F189C">
      <w:pPr>
        <w:pStyle w:val="Heading2"/>
      </w:pPr>
      <w:bookmarkStart w:id="379" w:name="results-from-pc-algorithm"/>
      <w:bookmarkEnd w:id="378"/>
    </w:p>
    <w:p w14:paraId="7F21CE76" w14:textId="45E7495B" w:rsidR="003A44A5" w:rsidRDefault="00000000">
      <w:pPr>
        <w:pStyle w:val="Heading2"/>
      </w:pPr>
      <w:r>
        <w:t>6.7 Results from PC algorithm</w:t>
      </w:r>
    </w:p>
    <w:tbl>
      <w:tblPr>
        <w:tblStyle w:val="Table"/>
        <w:tblW w:w="4900" w:type="pct"/>
        <w:tblLayout w:type="fixed"/>
        <w:tblLook w:val="0000" w:firstRow="0" w:lastRow="0" w:firstColumn="0" w:lastColumn="0" w:noHBand="0" w:noVBand="0"/>
      </w:tblPr>
      <w:tblGrid>
        <w:gridCol w:w="4586"/>
        <w:gridCol w:w="4587"/>
      </w:tblGrid>
      <w:tr w:rsidR="003A44A5" w14:paraId="2563990F" w14:textId="77777777">
        <w:tc>
          <w:tcPr>
            <w:tcW w:w="3880" w:type="dxa"/>
          </w:tcPr>
          <w:p w14:paraId="4EFA7D47" w14:textId="77777777" w:rsidR="003A44A5" w:rsidRDefault="003A44A5">
            <w:pPr>
              <w:pStyle w:val="ImageCaption"/>
              <w:spacing w:before="200"/>
              <w:jc w:val="center"/>
            </w:pPr>
            <w:bookmarkStart w:id="380" w:name="fig-pc_sum"/>
          </w:p>
          <w:tbl>
            <w:tblPr>
              <w:tblStyle w:val="Table"/>
              <w:tblW w:w="4900" w:type="pct"/>
              <w:tblLayout w:type="fixed"/>
              <w:tblLook w:val="0000" w:firstRow="0" w:lastRow="0" w:firstColumn="0" w:lastColumn="0" w:noHBand="0" w:noVBand="0"/>
            </w:tblPr>
            <w:tblGrid>
              <w:gridCol w:w="4283"/>
            </w:tblGrid>
            <w:tr w:rsidR="003A44A5" w14:paraId="3623B9C1" w14:textId="77777777">
              <w:tc>
                <w:tcPr>
                  <w:tcW w:w="4476" w:type="dxa"/>
                </w:tcPr>
                <w:p w14:paraId="7AA4E2BC" w14:textId="77777777" w:rsidR="003A44A5" w:rsidRDefault="00000000">
                  <w:pPr>
                    <w:pStyle w:val="Compact"/>
                  </w:pPr>
                  <w:bookmarkStart w:id="381" w:name="fig-pc_sum-1"/>
                  <w:r>
                    <w:rPr>
                      <w:noProof/>
                    </w:rPr>
                    <w:drawing>
                      <wp:inline distT="0" distB="0" distL="0" distR="0" wp14:anchorId="42B901B1" wp14:editId="4E82CBC0">
                        <wp:extent cx="2971800" cy="29718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g/sum_PC_all.png"/>
                                <pic:cNvPicPr>
                                  <a:picLocks noChangeAspect="1" noChangeArrowheads="1"/>
                                </pic:cNvPicPr>
                              </pic:nvPicPr>
                              <pic:blipFill>
                                <a:blip r:embed="rId31"/>
                                <a:stretch>
                                  <a:fillRect/>
                                </a:stretch>
                              </pic:blipFill>
                              <pic:spPr bwMode="auto">
                                <a:xfrm>
                                  <a:off x="0" y="0"/>
                                  <a:ext cx="2971800" cy="2971800"/>
                                </a:xfrm>
                                <a:prstGeom prst="rect">
                                  <a:avLst/>
                                </a:prstGeom>
                                <a:noFill/>
                                <a:ln w="9525">
                                  <a:noFill/>
                                  <a:headEnd/>
                                  <a:tailEnd/>
                                </a:ln>
                              </pic:spPr>
                            </pic:pic>
                          </a:graphicData>
                        </a:graphic>
                      </wp:inline>
                    </w:drawing>
                  </w:r>
                </w:p>
                <w:p w14:paraId="229B2D40" w14:textId="77777777" w:rsidR="003A44A5" w:rsidRDefault="00000000">
                  <w:pPr>
                    <w:pStyle w:val="ImageCaption"/>
                    <w:spacing w:before="200"/>
                  </w:pPr>
                  <w:r>
                    <w:t>(a) Using both GaussianCI and RCoT</w:t>
                  </w:r>
                </w:p>
              </w:tc>
              <w:bookmarkEnd w:id="381"/>
            </w:tr>
          </w:tbl>
          <w:p w14:paraId="139A0239" w14:textId="77777777" w:rsidR="003A44A5" w:rsidRDefault="003A44A5"/>
        </w:tc>
        <w:tc>
          <w:tcPr>
            <w:tcW w:w="3880" w:type="dxa"/>
          </w:tcPr>
          <w:p w14:paraId="165407C5"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284"/>
            </w:tblGrid>
            <w:tr w:rsidR="003A44A5" w14:paraId="5073F6B1" w14:textId="77777777">
              <w:tc>
                <w:tcPr>
                  <w:tcW w:w="4476" w:type="dxa"/>
                </w:tcPr>
                <w:p w14:paraId="30BAD9D9" w14:textId="77777777" w:rsidR="003A44A5" w:rsidRDefault="00000000">
                  <w:pPr>
                    <w:pStyle w:val="Compact"/>
                  </w:pPr>
                  <w:bookmarkStart w:id="382" w:name="fig-pc_sum-2"/>
                  <w:r>
                    <w:rPr>
                      <w:noProof/>
                    </w:rPr>
                    <w:drawing>
                      <wp:inline distT="0" distB="0" distL="0" distR="0" wp14:anchorId="0ACF6689" wp14:editId="519D4AD1">
                        <wp:extent cx="2971800" cy="29718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g/sum_PC_RCoTonly.png"/>
                                <pic:cNvPicPr>
                                  <a:picLocks noChangeAspect="1" noChangeArrowheads="1"/>
                                </pic:cNvPicPr>
                              </pic:nvPicPr>
                              <pic:blipFill>
                                <a:blip r:embed="rId32"/>
                                <a:stretch>
                                  <a:fillRect/>
                                </a:stretch>
                              </pic:blipFill>
                              <pic:spPr bwMode="auto">
                                <a:xfrm>
                                  <a:off x="0" y="0"/>
                                  <a:ext cx="2971800" cy="2971800"/>
                                </a:xfrm>
                                <a:prstGeom prst="rect">
                                  <a:avLst/>
                                </a:prstGeom>
                                <a:noFill/>
                                <a:ln w="9525">
                                  <a:noFill/>
                                  <a:headEnd/>
                                  <a:tailEnd/>
                                </a:ln>
                              </pic:spPr>
                            </pic:pic>
                          </a:graphicData>
                        </a:graphic>
                      </wp:inline>
                    </w:drawing>
                  </w:r>
                </w:p>
                <w:p w14:paraId="0B44260A" w14:textId="77777777" w:rsidR="003A44A5" w:rsidRDefault="00000000">
                  <w:pPr>
                    <w:pStyle w:val="ImageCaption"/>
                    <w:spacing w:before="200"/>
                  </w:pPr>
                  <w:r>
                    <w:t>(b) Using only RCoT</w:t>
                  </w:r>
                </w:p>
              </w:tc>
              <w:bookmarkEnd w:id="382"/>
            </w:tr>
          </w:tbl>
          <w:p w14:paraId="0BCBD2D3" w14:textId="77777777" w:rsidR="003A44A5" w:rsidRDefault="003A44A5"/>
        </w:tc>
      </w:tr>
    </w:tbl>
    <w:p w14:paraId="78F394F6" w14:textId="77777777" w:rsidR="003A44A5" w:rsidRDefault="00000000">
      <w:pPr>
        <w:pStyle w:val="ImageCaption"/>
        <w:spacing w:before="200"/>
      </w:pPr>
      <w:r>
        <w:t>Figure 5: Resulting graphs of precarity factors and depression sum score using PC</w:t>
      </w:r>
    </w:p>
    <w:tbl>
      <w:tblPr>
        <w:tblStyle w:val="Table"/>
        <w:tblW w:w="4900" w:type="pct"/>
        <w:tblLayout w:type="fixed"/>
        <w:tblLook w:val="0000" w:firstRow="0" w:lastRow="0" w:firstColumn="0" w:lastColumn="0" w:noHBand="0" w:noVBand="0"/>
      </w:tblPr>
      <w:tblGrid>
        <w:gridCol w:w="9173"/>
      </w:tblGrid>
      <w:tr w:rsidR="003A44A5" w14:paraId="7C477943" w14:textId="77777777">
        <w:tc>
          <w:tcPr>
            <w:tcW w:w="7761" w:type="dxa"/>
          </w:tcPr>
          <w:p w14:paraId="33A68A45" w14:textId="77777777" w:rsidR="003A44A5" w:rsidRDefault="003A44A5">
            <w:pPr>
              <w:pStyle w:val="ImageCaption"/>
              <w:spacing w:before="200"/>
              <w:jc w:val="center"/>
            </w:pPr>
            <w:bookmarkStart w:id="383" w:name="fig-pc_sym"/>
            <w:bookmarkEnd w:id="380"/>
          </w:p>
          <w:tbl>
            <w:tblPr>
              <w:tblStyle w:val="Table"/>
              <w:tblW w:w="4900" w:type="pct"/>
              <w:tblLayout w:type="fixed"/>
              <w:tblLook w:val="0000" w:firstRow="0" w:lastRow="0" w:firstColumn="0" w:lastColumn="0" w:noHBand="0" w:noVBand="0"/>
            </w:tblPr>
            <w:tblGrid>
              <w:gridCol w:w="8778"/>
            </w:tblGrid>
            <w:tr w:rsidR="003A44A5" w14:paraId="08490465" w14:textId="77777777">
              <w:tc>
                <w:tcPr>
                  <w:tcW w:w="8985" w:type="dxa"/>
                </w:tcPr>
                <w:p w14:paraId="171337EF" w14:textId="77777777" w:rsidR="003A44A5" w:rsidRDefault="00000000">
                  <w:pPr>
                    <w:pStyle w:val="Compact"/>
                  </w:pPr>
                  <w:bookmarkStart w:id="384" w:name="fig-pc_sym-1"/>
                  <w:r>
                    <w:rPr>
                      <w:noProof/>
                    </w:rPr>
                    <w:lastRenderedPageBreak/>
                    <w:drawing>
                      <wp:inline distT="0" distB="0" distL="0" distR="0" wp14:anchorId="1A4C24D8" wp14:editId="762E420A">
                        <wp:extent cx="5334000" cy="501041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g/pc_sym_GaussianCIRCoT.png"/>
                                <pic:cNvPicPr>
                                  <a:picLocks noChangeAspect="1" noChangeArrowheads="1"/>
                                </pic:cNvPicPr>
                              </pic:nvPicPr>
                              <pic:blipFill>
                                <a:blip r:embed="rId33"/>
                                <a:stretch>
                                  <a:fillRect/>
                                </a:stretch>
                              </pic:blipFill>
                              <pic:spPr bwMode="auto">
                                <a:xfrm>
                                  <a:off x="0" y="0"/>
                                  <a:ext cx="5334000" cy="5010419"/>
                                </a:xfrm>
                                <a:prstGeom prst="rect">
                                  <a:avLst/>
                                </a:prstGeom>
                                <a:noFill/>
                                <a:ln w="9525">
                                  <a:noFill/>
                                  <a:headEnd/>
                                  <a:tailEnd/>
                                </a:ln>
                              </pic:spPr>
                            </pic:pic>
                          </a:graphicData>
                        </a:graphic>
                      </wp:inline>
                    </w:drawing>
                  </w:r>
                </w:p>
                <w:p w14:paraId="57558E82" w14:textId="77777777" w:rsidR="003A44A5" w:rsidRDefault="00000000">
                  <w:pPr>
                    <w:pStyle w:val="ImageCaption"/>
                    <w:spacing w:before="200"/>
                  </w:pPr>
                  <w:r>
                    <w:t>(a) Using both GaussianCI and RCoT</w:t>
                  </w:r>
                </w:p>
              </w:tc>
              <w:bookmarkEnd w:id="384"/>
            </w:tr>
          </w:tbl>
          <w:p w14:paraId="743A5122" w14:textId="77777777" w:rsidR="003A44A5" w:rsidRDefault="003A44A5"/>
        </w:tc>
      </w:tr>
    </w:tbl>
    <w:p w14:paraId="5D03FF8A" w14:textId="77777777" w:rsidR="003A44A5" w:rsidRDefault="003A44A5">
      <w:pPr>
        <w:framePr w:h="0" w:wrap="auto" w:hAnchor="margin" w:xAlign="right" w:yAlign="top"/>
      </w:pPr>
    </w:p>
    <w:tbl>
      <w:tblPr>
        <w:tblStyle w:val="Table"/>
        <w:tblW w:w="4900" w:type="pct"/>
        <w:tblLayout w:type="fixed"/>
        <w:tblLook w:val="0000" w:firstRow="0" w:lastRow="0" w:firstColumn="0" w:lastColumn="0" w:noHBand="0" w:noVBand="0"/>
      </w:tblPr>
      <w:tblGrid>
        <w:gridCol w:w="9173"/>
      </w:tblGrid>
      <w:tr w:rsidR="003A44A5" w14:paraId="50752FCD" w14:textId="77777777">
        <w:tc>
          <w:tcPr>
            <w:tcW w:w="7761" w:type="dxa"/>
          </w:tcPr>
          <w:p w14:paraId="7D6F493D"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8778"/>
            </w:tblGrid>
            <w:tr w:rsidR="003A44A5" w14:paraId="6E952C61" w14:textId="77777777">
              <w:tc>
                <w:tcPr>
                  <w:tcW w:w="8985" w:type="dxa"/>
                </w:tcPr>
                <w:p w14:paraId="3159AFE2" w14:textId="77777777" w:rsidR="003A44A5" w:rsidRDefault="00000000">
                  <w:pPr>
                    <w:pStyle w:val="Compact"/>
                  </w:pPr>
                  <w:bookmarkStart w:id="385" w:name="fig-pc_sym-2"/>
                  <w:r>
                    <w:rPr>
                      <w:noProof/>
                    </w:rPr>
                    <w:lastRenderedPageBreak/>
                    <w:drawing>
                      <wp:inline distT="0" distB="0" distL="0" distR="0" wp14:anchorId="67A87616" wp14:editId="44C71EF5">
                        <wp:extent cx="5334000" cy="50104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g/pc_sym_onlyRCoT.png"/>
                                <pic:cNvPicPr>
                                  <a:picLocks noChangeAspect="1" noChangeArrowheads="1"/>
                                </pic:cNvPicPr>
                              </pic:nvPicPr>
                              <pic:blipFill>
                                <a:blip r:embed="rId34"/>
                                <a:stretch>
                                  <a:fillRect/>
                                </a:stretch>
                              </pic:blipFill>
                              <pic:spPr bwMode="auto">
                                <a:xfrm>
                                  <a:off x="0" y="0"/>
                                  <a:ext cx="5334000" cy="5010419"/>
                                </a:xfrm>
                                <a:prstGeom prst="rect">
                                  <a:avLst/>
                                </a:prstGeom>
                                <a:noFill/>
                                <a:ln w="9525">
                                  <a:noFill/>
                                  <a:headEnd/>
                                  <a:tailEnd/>
                                </a:ln>
                              </pic:spPr>
                            </pic:pic>
                          </a:graphicData>
                        </a:graphic>
                      </wp:inline>
                    </w:drawing>
                  </w:r>
                </w:p>
                <w:p w14:paraId="58BD3B34" w14:textId="77777777" w:rsidR="003A44A5" w:rsidRDefault="00000000">
                  <w:pPr>
                    <w:pStyle w:val="ImageCaption"/>
                    <w:spacing w:before="200"/>
                  </w:pPr>
                  <w:r>
                    <w:t>(b) Using only RCoT</w:t>
                  </w:r>
                </w:p>
              </w:tc>
              <w:bookmarkEnd w:id="385"/>
            </w:tr>
          </w:tbl>
          <w:p w14:paraId="6BD4740E" w14:textId="77777777" w:rsidR="003A44A5" w:rsidRDefault="003A44A5"/>
        </w:tc>
      </w:tr>
    </w:tbl>
    <w:p w14:paraId="3AB7A8E9" w14:textId="77777777" w:rsidR="003A44A5" w:rsidRDefault="00000000">
      <w:pPr>
        <w:pStyle w:val="ImageCaption"/>
        <w:spacing w:before="200"/>
      </w:pPr>
      <w:r>
        <w:lastRenderedPageBreak/>
        <w:t>Figure 6: Resulting graphs of precarity factors and individual depression symptoms using PC</w:t>
      </w:r>
    </w:p>
    <w:p w14:paraId="32D7B987" w14:textId="77777777" w:rsidR="003A44A5" w:rsidRDefault="00000000">
      <w:pPr>
        <w:pStyle w:val="Heading2"/>
      </w:pPr>
      <w:bookmarkStart w:id="386" w:name="sec-rcot"/>
      <w:bookmarkEnd w:id="379"/>
      <w:bookmarkEnd w:id="383"/>
      <w:r>
        <w:t>6.8 Randomized Conditional Independence / Correlation Test (RCIT &amp; RCoT)</w:t>
      </w:r>
    </w:p>
    <w:p w14:paraId="18F54371" w14:textId="77777777" w:rsidR="003A44A5" w:rsidRDefault="00000000">
      <w:pPr>
        <w:pStyle w:val="FirstParagraph"/>
      </w:pPr>
      <w:r>
        <w:t xml:space="preserve">RCIT (Randomized Conditional Independence Test) and RCoT (Randomized Conditional Test) are advanced methods for scalable conditional independence (CI) testing, offering computational efficiency while maintaining the accuracy of kernel-based approaches. These methods evaluate conditional independence between two variables </w:t>
      </w:r>
      <m:oMath>
        <m:r>
          <w:rPr>
            <w:rFonts w:ascii="Cambria Math" w:hAnsi="Cambria Math"/>
          </w:rPr>
          <m:t>X</m:t>
        </m:r>
      </m:oMath>
      <w:r>
        <w:t xml:space="preserve"> and </w:t>
      </w:r>
      <m:oMath>
        <m:r>
          <w:rPr>
            <w:rFonts w:ascii="Cambria Math" w:hAnsi="Cambria Math"/>
          </w:rPr>
          <m:t>Y</m:t>
        </m:r>
      </m:oMath>
      <w:r>
        <w:t xml:space="preserve"> given a third variable </w:t>
      </w:r>
      <m:oMath>
        <m:r>
          <w:rPr>
            <w:rFonts w:ascii="Cambria Math" w:hAnsi="Cambria Math"/>
          </w:rPr>
          <m:t>Z</m:t>
        </m:r>
      </m:oMath>
      <w:r>
        <w:t xml:space="preserve"> while addressing computational challenges inherent in kernel-based CI tests. In this section, we provide a high-level overview of RCIT and RCoT based on (Strobl et al., 2019).</w:t>
      </w:r>
    </w:p>
    <w:p w14:paraId="1428FFE6" w14:textId="77777777" w:rsidR="003A44A5" w:rsidRDefault="00000000">
      <w:pPr>
        <w:pStyle w:val="Heading3"/>
      </w:pPr>
      <w:bookmarkStart w:id="387" w:name="X3b8e5ec181c406b9abe537f5c73fa6b178d0a91"/>
      <w:r>
        <w:lastRenderedPageBreak/>
        <w:t>6.8.1 Kernel-Based Conditional Independence Testing</w:t>
      </w:r>
    </w:p>
    <w:p w14:paraId="03EDD6BA" w14:textId="77777777" w:rsidR="003A44A5" w:rsidRDefault="00000000">
      <w:pPr>
        <w:pStyle w:val="FirstParagraph"/>
      </w:pPr>
      <w:r>
        <w:t>Traditional kernel-based CI tests, such as the Kernel Conditional Independence Test (KCIT), compute dependencies using the Hilbert-Schmidt Independence Criterion (HSIC) in reproducing kernel Hilbert spaces (RKHS) (Zhang et al., 2012). KCIT uses the following hypothesis framework:</w:t>
      </w:r>
    </w:p>
    <w:p w14:paraId="56534B93" w14:textId="77777777" w:rsidR="003A44A5" w:rsidRDefault="00000000">
      <w:pPr>
        <w:pStyle w:val="BodyText"/>
      </w:pPr>
      <w:r>
        <w:t>$$ H_0: X \perp\!\!\!\perp Y \,|\, Z, \quad H_1: X \not\!\perp\!\!\!\perp Y \,|\, Z. $$</w:t>
      </w:r>
    </w:p>
    <w:p w14:paraId="54873479" w14:textId="77777777" w:rsidR="003A44A5" w:rsidRDefault="00000000">
      <w:pPr>
        <w:pStyle w:val="FirstParagraph"/>
      </w:pPr>
      <w:r>
        <w:t>The core quantity in KCIT is the partial cross-covariance operator:</w:t>
      </w:r>
    </w:p>
    <w:p w14:paraId="61F4D947"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r>
            <m:rPr>
              <m:sty m:val="p"/>
            </m:rPr>
            <w:rPr>
              <w:rFonts w:ascii="Cambria Math" w:hAnsi="Cambria Math"/>
            </w:rPr>
            <m:t>,</m:t>
          </m:r>
        </m:oMath>
      </m:oMathPara>
    </w:p>
    <w:p w14:paraId="09405209"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XY</m:t>
            </m:r>
          </m:sub>
        </m:sSub>
      </m:oMath>
      <w:r>
        <w:t xml:space="preserve"> represents the cross-covariance operator between </w:t>
      </w:r>
      <m:oMath>
        <m:r>
          <w:rPr>
            <w:rFonts w:ascii="Cambria Math" w:hAnsi="Cambria Math"/>
          </w:rPr>
          <m:t>X</m:t>
        </m:r>
      </m:oMath>
      <w:r>
        <w:t xml:space="preserve"> and </w:t>
      </w:r>
      <m:oMath>
        <m:r>
          <w:rPr>
            <w:rFonts w:ascii="Cambria Math" w:hAnsi="Cambria Math"/>
          </w:rPr>
          <m:t>Y</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oMath>
      <w:r>
        <w:t xml:space="preserve"> removes the dependence mediated by </w:t>
      </w:r>
      <m:oMath>
        <m:r>
          <w:rPr>
            <w:rFonts w:ascii="Cambria Math" w:hAnsi="Cambria Math"/>
          </w:rPr>
          <m:t>Z</m:t>
        </m:r>
      </m:oMath>
      <w:r>
        <w:t>.</w:t>
      </w:r>
    </w:p>
    <w:p w14:paraId="0397E390" w14:textId="77777777" w:rsidR="003A44A5" w:rsidRDefault="00000000">
      <w:pPr>
        <w:pStyle w:val="BodyText"/>
      </w:pPr>
      <w:r>
        <w:t xml:space="preserve">The squared Hilbert-Schmidt (HS) norm of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serves as the test statistic:</w:t>
      </w:r>
    </w:p>
    <w:p w14:paraId="7501B8F1" w14:textId="77777777" w:rsidR="003A44A5" w:rsidRDefault="00000000">
      <w:pPr>
        <w:pStyle w:val="BodyText"/>
      </w:pPr>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0 </m:t>
          </m:r>
          <m:r>
            <m:rPr>
              <m:nor/>
            </m:rPr>
            <m:t>if and only if</m:t>
          </m:r>
          <m:r>
            <w:rPr>
              <w:rFonts w:ascii="Cambria Math" w:hAnsi="Cambria Math"/>
            </w:rPr>
            <m:t> X</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Y </m:t>
          </m:r>
          <m:r>
            <m:rPr>
              <m:sty m:val="p"/>
            </m:rPr>
            <w:rPr>
              <w:rFonts w:ascii="Cambria Math" w:hAnsi="Cambria Math"/>
            </w:rPr>
            <m:t>|</m:t>
          </m:r>
          <m:r>
            <w:rPr>
              <w:rFonts w:ascii="Cambria Math" w:hAnsi="Cambria Math"/>
            </w:rPr>
            <m:t> Z</m:t>
          </m:r>
          <m:r>
            <m:rPr>
              <m:sty m:val="p"/>
            </m:rPr>
            <w:rPr>
              <w:rFonts w:ascii="Cambria Math" w:hAnsi="Cambria Math"/>
            </w:rPr>
            <m:t>.</m:t>
          </m:r>
        </m:oMath>
      </m:oMathPara>
    </w:p>
    <w:p w14:paraId="5E20E724" w14:textId="77777777" w:rsidR="003A44A5" w:rsidRDefault="00000000">
      <w:pPr>
        <w:pStyle w:val="FirstParagraph"/>
      </w:pPr>
      <w:r>
        <w:t>KCIT estimates residual dependencies using kernel ridge regression:</w:t>
      </w:r>
    </w:p>
    <w:p w14:paraId="2F503801" w14:textId="77777777" w:rsidR="003A44A5" w:rsidRDefault="00000000">
      <w:pPr>
        <w:pStyle w:val="BodyText"/>
      </w:pPr>
      <m:oMathPara>
        <m:oMathParaPr>
          <m:jc m:val="center"/>
        </m:oMathParaP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338155BB"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K</m:t>
            </m:r>
          </m:e>
          <m:sub>
            <m:r>
              <w:rPr>
                <w:rFonts w:ascii="Cambria Math" w:hAnsi="Cambria Math"/>
              </w:rPr>
              <m:t>Z</m:t>
            </m:r>
          </m:sub>
        </m:sSub>
      </m:oMath>
      <w:r>
        <w:t xml:space="preserve"> is the kernel matrix for </w:t>
      </w:r>
      <m:oMath>
        <m:r>
          <w:rPr>
            <w:rFonts w:ascii="Cambria Math" w:hAnsi="Cambria Math"/>
          </w:rPr>
          <m:t>Z</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oMath>
      <w:r>
        <w:t xml:space="preserve"> is the kernel feature map for </w:t>
      </w:r>
      <m:oMath>
        <m:r>
          <w:rPr>
            <w:rFonts w:ascii="Cambria Math" w:hAnsi="Cambria Math"/>
          </w:rPr>
          <m:t>X</m:t>
        </m:r>
      </m:oMath>
      <w:r>
        <w:t xml:space="preserve">, and </w:t>
      </w:r>
      <m:oMath>
        <m:r>
          <w:rPr>
            <w:rFonts w:ascii="Cambria Math" w:hAnsi="Cambria Math"/>
          </w:rPr>
          <m:t>λ</m:t>
        </m:r>
      </m:oMath>
      <w:r>
        <w:t xml:space="preserve"> is the ridge regularization parameter. The residual function for </w:t>
      </w:r>
      <m:oMath>
        <m:r>
          <w:rPr>
            <w:rFonts w:ascii="Cambria Math" w:hAnsi="Cambria Math"/>
          </w:rPr>
          <m:t>X</m:t>
        </m:r>
      </m:oMath>
      <w:r>
        <w:t xml:space="preserve"> is:</w:t>
      </w:r>
    </w:p>
    <w:p w14:paraId="03C2B8D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m:rPr>
                  <m:nor/>
                </m:rPr>
                <m:t>res</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60398B4F" w14:textId="77777777" w:rsidR="003A44A5" w:rsidRDefault="00000000">
      <w:pPr>
        <w:pStyle w:val="FirstParagraph"/>
      </w:pPr>
      <w:r>
        <w:t>with:</w:t>
      </w:r>
    </w:p>
    <w:p w14:paraId="1AA23DE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m:rPr>
              <m:sty m:val="p"/>
            </m:rPr>
            <w:rPr>
              <w:rFonts w:ascii="Cambria Math" w:hAnsi="Cambria Math"/>
            </w:rPr>
            <m:t>.</m:t>
          </m:r>
        </m:oMath>
      </m:oMathPara>
    </w:p>
    <w:p w14:paraId="5D2E79F9" w14:textId="77777777" w:rsidR="003A44A5" w:rsidRDefault="00000000">
      <w:pPr>
        <w:pStyle w:val="FirstParagraph"/>
      </w:pPr>
      <w:r>
        <w:t xml:space="preserve">The kernel matrix for residualized </w:t>
      </w:r>
      <m:oMath>
        <m:r>
          <w:rPr>
            <w:rFonts w:ascii="Cambria Math" w:hAnsi="Cambria Math"/>
          </w:rPr>
          <m:t>X</m:t>
        </m:r>
      </m:oMath>
      <w:r>
        <w:t xml:space="preserve"> is:</w:t>
      </w:r>
    </w:p>
    <w:p w14:paraId="5B0A2D3B"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oMath>
      </m:oMathPara>
    </w:p>
    <w:p w14:paraId="3076203A" w14:textId="77777777" w:rsidR="003A44A5" w:rsidRDefault="00000000">
      <w:pPr>
        <w:pStyle w:val="FirstParagraph"/>
      </w:pPr>
      <w:r>
        <w:t xml:space="preserve">and similarly for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sub>
        </m:sSub>
        <m:sSub>
          <m:sSubPr>
            <m:ctrlPr>
              <w:rPr>
                <w:rFonts w:ascii="Cambria Math" w:hAnsi="Cambria Math"/>
              </w:rPr>
            </m:ctrlPr>
          </m:sSubPr>
          <m:e>
            <m:r>
              <w:rPr>
                <w:rFonts w:ascii="Cambria Math" w:hAnsi="Cambria Math"/>
              </w:rPr>
              <m:t>R</m:t>
            </m:r>
          </m:e>
          <m:sub>
            <m:r>
              <w:rPr>
                <w:rFonts w:ascii="Cambria Math" w:hAnsi="Cambria Math"/>
              </w:rPr>
              <m:t>Z</m:t>
            </m:r>
          </m:sub>
        </m:sSub>
      </m:oMath>
      <w:r>
        <w:t>.</w:t>
      </w:r>
    </w:p>
    <w:p w14:paraId="3EBF2B36" w14:textId="77777777" w:rsidR="003A44A5" w:rsidRDefault="00000000">
      <w:pPr>
        <w:pStyle w:val="BodyText"/>
      </w:pPr>
      <w:r>
        <w:t>The test statistic is computed as:</w:t>
      </w:r>
    </w:p>
    <w:p w14:paraId="46E97DC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068BEA62" w14:textId="77777777" w:rsidR="003A44A5" w:rsidRDefault="00000000">
      <w:pPr>
        <w:pStyle w:val="FirstParagraph"/>
      </w:pPr>
      <w:r>
        <w:t xml:space="preserve">which estimates the Hilbert-Schmidt (HS) norm of the partial cross-covariance operator. To ensure convergence, KCIT scales the statistic by </w:t>
      </w:r>
      <m:oMath>
        <m:r>
          <w:rPr>
            <w:rFonts w:ascii="Cambria Math" w:hAnsi="Cambria Math"/>
          </w:rPr>
          <m:t>n</m:t>
        </m:r>
      </m:oMath>
      <w:r>
        <w:t>:</w:t>
      </w:r>
    </w:p>
    <w:p w14:paraId="40AB5AF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oMath>
      </m:oMathPara>
    </w:p>
    <w:p w14:paraId="08CD7366" w14:textId="77777777" w:rsidR="003A44A5" w:rsidRDefault="00000000">
      <w:pPr>
        <w:pStyle w:val="FirstParagraph"/>
      </w:pPr>
      <w:r>
        <w:t xml:space="preserve">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is rejected if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exceeds a threshold determined by permutation or moment-matching-based null distribution (Lindsay et al., 2000).</w:t>
      </w:r>
    </w:p>
    <w:p w14:paraId="4CD0D656" w14:textId="77777777" w:rsidR="003A44A5" w:rsidRDefault="00000000">
      <w:pPr>
        <w:pStyle w:val="Heading3"/>
      </w:pPr>
      <w:bookmarkStart w:id="388" w:name="random-fourier-features-rffs"/>
      <w:bookmarkEnd w:id="387"/>
      <w:r>
        <w:lastRenderedPageBreak/>
        <w:t>6.8.2 Random Fourier Features (RFFs)</w:t>
      </w:r>
    </w:p>
    <w:p w14:paraId="02BB899F" w14:textId="77777777" w:rsidR="003A44A5" w:rsidRDefault="00000000">
      <w:pPr>
        <w:pStyle w:val="FirstParagraph"/>
      </w:pPr>
      <w:r>
        <w:t xml:space="preserve">Kernel-based methods like KCIT face scalability issues, as they involve operations on </w:t>
      </w:r>
      <m:oMath>
        <m:r>
          <w:rPr>
            <w:rFonts w:ascii="Cambria Math" w:hAnsi="Cambria Math"/>
          </w:rPr>
          <m:t>n</m:t>
        </m:r>
        <m:r>
          <m:rPr>
            <m:sty m:val="p"/>
          </m:rPr>
          <w:rPr>
            <w:rFonts w:ascii="Cambria Math" w:hAnsi="Cambria Math"/>
          </w:rPr>
          <m:t>×</m:t>
        </m:r>
        <m:r>
          <w:rPr>
            <w:rFonts w:ascii="Cambria Math" w:hAnsi="Cambria Math"/>
          </w:rPr>
          <m:t>n</m:t>
        </m:r>
      </m:oMath>
      <w:r>
        <w:t xml:space="preserve"> kernel matrices, which scale quadratically with the sample size </w:t>
      </w:r>
      <m:oMath>
        <m:r>
          <w:rPr>
            <w:rFonts w:ascii="Cambria Math" w:hAnsi="Cambria Math"/>
          </w:rPr>
          <m:t>n</m:t>
        </m:r>
      </m:oMath>
      <w:r>
        <w:t xml:space="preserve">. RCIT and RCoT overcome this bottleneck using </w:t>
      </w:r>
      <w:r>
        <w:rPr>
          <w:i/>
          <w:iCs/>
        </w:rPr>
        <w:t>Random Fourier Features (RFFs)</w:t>
      </w:r>
      <w:r>
        <w:t xml:space="preserve"> to approximate kernel operations efficiently.</w:t>
      </w:r>
    </w:p>
    <w:p w14:paraId="6F9B4D35" w14:textId="77777777" w:rsidR="003A44A5" w:rsidRDefault="00000000">
      <w:pPr>
        <w:pStyle w:val="Heading4"/>
      </w:pPr>
      <w:bookmarkStart w:id="389" w:name="bochners-theorem"/>
      <w:r>
        <w:t>6.8.2.1 Bochner’s Theorem</w:t>
      </w:r>
    </w:p>
    <w:p w14:paraId="33EDF027" w14:textId="77777777" w:rsidR="003A44A5" w:rsidRDefault="00000000">
      <w:pPr>
        <w:pStyle w:val="FirstParagraph"/>
      </w:pPr>
      <w:r>
        <w:t xml:space="preserve">Bochner’s theorem provides the foundation for RFFs, stating that any continuous shift-invariant kernel </w:t>
      </w: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can be expressed as:</w:t>
      </w:r>
    </w:p>
    <w:p w14:paraId="4A22E95A"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sub>
            <m:sup>
              <m:r>
                <w:rPr>
                  <w:rFonts w:ascii="Cambria Math" w:hAnsi="Cambria Math"/>
                </w:rPr>
                <m:t>​</m:t>
              </m:r>
            </m:sup>
            <m:e>
              <m:sSup>
                <m:sSupPr>
                  <m:ctrlPr>
                    <w:rPr>
                      <w:rFonts w:ascii="Cambria Math" w:hAnsi="Cambria Math"/>
                    </w:rPr>
                  </m:ctrlPr>
                </m:sSupPr>
                <m:e>
                  <m:r>
                    <w:rPr>
                      <w:rFonts w:ascii="Cambria Math" w:hAnsi="Cambria Math"/>
                    </w:rPr>
                    <m:t>e</m:t>
                  </m:r>
                </m:e>
                <m:sup>
                  <m:r>
                    <w:rPr>
                      <w:rFonts w:ascii="Cambria Math" w:hAnsi="Cambria Math"/>
                    </w:rPr>
                    <m:t>i</m:t>
                  </m:r>
                  <m:sSup>
                    <m:sSupPr>
                      <m:ctrlPr>
                        <w:rPr>
                          <w:rFonts w:ascii="Cambria Math" w:hAnsi="Cambria Math"/>
                        </w:rPr>
                      </m:ctrlPr>
                    </m:sSupPr>
                    <m:e>
                      <m:r>
                        <w:rPr>
                          <w:rFonts w:ascii="Cambria Math" w:hAnsi="Cambria Math"/>
                        </w:rPr>
                        <m:t>ω</m:t>
                      </m:r>
                    </m:e>
                    <m:sup>
                      <m:r>
                        <m:rPr>
                          <m:sty m:val="p"/>
                        </m:rPr>
                        <w:rPr>
                          <w:rFonts w:ascii="Cambria Math" w:hAnsi="Cambria Math"/>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sup>
              </m:sSup>
            </m:e>
          </m:nary>
          <m:r>
            <w:rPr>
              <w:rFonts w:ascii="Cambria Math" w:hAnsi="Cambria Math"/>
            </w:rPr>
            <m:t> d</m:t>
          </m:r>
          <m:sSub>
            <m:sSubPr>
              <m:ctrlPr>
                <w:rPr>
                  <w:rFonts w:ascii="Cambria Math" w:hAnsi="Cambria Math"/>
                </w:rPr>
              </m:ctrlPr>
            </m:sSubPr>
            <m:e>
              <m:r>
                <w:rPr>
                  <w:rFonts w:ascii="Cambria Math" w:hAnsi="Cambria Math"/>
                </w:rPr>
                <m:t>P</m:t>
              </m:r>
            </m:e>
            <m:sub>
              <m:r>
                <w:rPr>
                  <w:rFonts w:ascii="Cambria Math" w:hAnsi="Cambria Math"/>
                </w:rPr>
                <m:t>ω</m:t>
              </m:r>
            </m:sub>
          </m:sSub>
          <m:r>
            <m:rPr>
              <m:sty m:val="p"/>
            </m:rPr>
            <w:rPr>
              <w:rFonts w:ascii="Cambria Math" w:hAnsi="Cambria Math"/>
            </w:rPr>
            <m:t>,</m:t>
          </m:r>
        </m:oMath>
      </m:oMathPara>
    </w:p>
    <w:p w14:paraId="385EEBBA"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ω</m:t>
            </m:r>
          </m:sub>
        </m:sSub>
      </m:oMath>
      <w:r>
        <w:t xml:space="preserve"> is the spectral distribution of the kernel. For the widely used RBF kernel:</w:t>
      </w:r>
    </w:p>
    <w:p w14:paraId="2C8603BB"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2C49E983" w14:textId="77777777" w:rsidR="003A44A5" w:rsidRDefault="00000000">
      <w:pPr>
        <w:pStyle w:val="FirstParagraph"/>
      </w:pPr>
      <m:oMath>
        <m:sSub>
          <m:sSubPr>
            <m:ctrlPr>
              <w:rPr>
                <w:rFonts w:ascii="Cambria Math" w:hAnsi="Cambria Math"/>
              </w:rPr>
            </m:ctrlPr>
          </m:sSubPr>
          <m:e>
            <m:r>
              <w:rPr>
                <w:rFonts w:ascii="Cambria Math" w:hAnsi="Cambria Math"/>
              </w:rPr>
              <m:t>P</m:t>
            </m:r>
          </m:e>
          <m:sub>
            <m:r>
              <w:rPr>
                <w:rFonts w:ascii="Cambria Math" w:hAnsi="Cambria Math"/>
              </w:rPr>
              <m:t>ω</m:t>
            </m:r>
          </m:sub>
        </m:sSub>
      </m:oMath>
      <w:r>
        <w:t xml:space="preserve"> follows a Gaussian distribution: </w:t>
      </w:r>
      <m:oMath>
        <m:r>
          <w:rPr>
            <w:rFonts w:ascii="Cambria Math" w:hAnsi="Cambria Math"/>
          </w:rPr>
          <m:t>ω</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t>.</w:t>
      </w:r>
    </w:p>
    <w:p w14:paraId="2A90127E" w14:textId="77777777" w:rsidR="003A44A5" w:rsidRDefault="00000000">
      <w:pPr>
        <w:pStyle w:val="Heading4"/>
      </w:pPr>
      <w:bookmarkStart w:id="390" w:name="rff-approximation"/>
      <w:bookmarkEnd w:id="389"/>
      <w:r>
        <w:t>6.8.2.2 RFF Approximation</w:t>
      </w:r>
    </w:p>
    <w:p w14:paraId="742245AF" w14:textId="77777777" w:rsidR="003A44A5" w:rsidRDefault="00000000">
      <w:pPr>
        <w:pStyle w:val="FirstParagraph"/>
      </w:pPr>
      <w:r>
        <w:t>Using Monte Carlo sampling, the kernel function is approximated as:</w:t>
      </w:r>
    </w:p>
    <w:p w14:paraId="61D84993"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ϕ</m:t>
          </m:r>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m:t>
              </m:r>
            </m:sup>
          </m:sSup>
          <m:r>
            <w:rPr>
              <w:rFonts w:ascii="Cambria Math" w:hAnsi="Cambria Math"/>
            </w:rPr>
            <m:t>ϕ</m:t>
          </m:r>
          <m:d>
            <m:dPr>
              <m:ctrlPr>
                <w:rPr>
                  <w:rFonts w:ascii="Cambria Math" w:hAnsi="Cambria Math"/>
                </w:rPr>
              </m:ctrlPr>
            </m:dPr>
            <m:e>
              <m:r>
                <w:rPr>
                  <w:rFonts w:ascii="Cambria Math" w:hAnsi="Cambria Math"/>
                </w:rPr>
                <m:t>y</m:t>
              </m:r>
            </m:e>
          </m:d>
          <m:r>
            <m:rPr>
              <m:sty m:val="p"/>
            </m:rPr>
            <w:rPr>
              <w:rFonts w:ascii="Cambria Math" w:hAnsi="Cambria Math"/>
            </w:rPr>
            <m:t>,</m:t>
          </m:r>
        </m:oMath>
      </m:oMathPara>
    </w:p>
    <w:p w14:paraId="418B881C" w14:textId="77777777" w:rsidR="003A44A5" w:rsidRDefault="00000000">
      <w:pPr>
        <w:pStyle w:val="FirstParagraph"/>
      </w:pPr>
      <w:r>
        <w:t xml:space="preserve">where </w:t>
      </w:r>
      <m:oMath>
        <m:r>
          <w:rPr>
            <w:rFonts w:ascii="Cambria Math" w:hAnsi="Cambria Math"/>
          </w:rPr>
          <m:t>ϕ</m:t>
        </m:r>
        <m:d>
          <m:dPr>
            <m:ctrlPr>
              <w:rPr>
                <w:rFonts w:ascii="Cambria Math" w:hAnsi="Cambria Math"/>
              </w:rPr>
            </m:ctrlPr>
          </m:dPr>
          <m:e>
            <m:r>
              <w:rPr>
                <w:rFonts w:ascii="Cambria Math" w:hAnsi="Cambria Math"/>
              </w:rPr>
              <m:t>x</m:t>
            </m:r>
          </m:e>
        </m:d>
      </m:oMath>
      <w:r>
        <w:t xml:space="preserve"> is the random Fourier feature mapping:</w:t>
      </w:r>
    </w:p>
    <w:p w14:paraId="20F16FBE" w14:textId="77777777" w:rsidR="003A44A5" w:rsidRDefault="00000000">
      <w:pPr>
        <w:pStyle w:val="BodyText"/>
      </w:pPr>
      <m:oMathPara>
        <m:oMathParaPr>
          <m:jc m:val="center"/>
        </m:oMathParaPr>
        <m:oMath>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r>
                    <w:rPr>
                      <w:rFonts w:ascii="Cambria Math" w:hAnsi="Cambria Math"/>
                    </w:rPr>
                    <m:t>D</m:t>
                  </m:r>
                </m:den>
              </m:f>
            </m:e>
          </m:ra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W</m:t>
                  </m:r>
                </m:e>
                <m:sup>
                  <m:r>
                    <m:rPr>
                      <m:sty m:val="p"/>
                    </m:rPr>
                    <w:rPr>
                      <w:rFonts w:ascii="Cambria Math" w:hAnsi="Cambria Math"/>
                    </w:rPr>
                    <m:t>⊤</m:t>
                  </m:r>
                </m:sup>
              </m:sSup>
              <m:r>
                <w:rPr>
                  <w:rFonts w:ascii="Cambria Math" w:hAnsi="Cambria Math"/>
                </w:rPr>
                <m:t>x</m:t>
              </m:r>
              <m:r>
                <m:rPr>
                  <m:sty m:val="p"/>
                </m:rPr>
                <w:rPr>
                  <w:rFonts w:ascii="Cambria Math" w:hAnsi="Cambria Math"/>
                </w:rPr>
                <m:t>+</m:t>
              </m:r>
              <m:r>
                <w:rPr>
                  <w:rFonts w:ascii="Cambria Math" w:hAnsi="Cambria Math"/>
                </w:rPr>
                <m:t>b</m:t>
              </m:r>
            </m:e>
          </m:d>
          <m:r>
            <m:rPr>
              <m:sty m:val="p"/>
            </m:rPr>
            <w:rPr>
              <w:rFonts w:ascii="Cambria Math" w:hAnsi="Cambria Math"/>
            </w:rPr>
            <m:t>,</m:t>
          </m:r>
        </m:oMath>
      </m:oMathPara>
    </w:p>
    <w:p w14:paraId="69589022" w14:textId="77777777" w:rsidR="003A44A5" w:rsidRDefault="00000000">
      <w:pPr>
        <w:pStyle w:val="FirstParagraph"/>
      </w:pPr>
      <w:r>
        <w:t xml:space="preserve">with </w:t>
      </w:r>
      <m:oMath>
        <m:r>
          <w:rPr>
            <w:rFonts w:ascii="Cambria Math" w:hAnsi="Cambria Math"/>
          </w:rPr>
          <m:t>W</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t xml:space="preserve"> and </w:t>
      </w:r>
      <m:oMath>
        <m:r>
          <w:rPr>
            <w:rFonts w:ascii="Cambria Math" w:hAnsi="Cambria Math"/>
          </w:rPr>
          <m:t>b</m:t>
        </m:r>
        <m:r>
          <m:rPr>
            <m:sty m:val="p"/>
          </m:rPr>
          <w:rPr>
            <w:rFonts w:ascii="Cambria Math" w:hAnsi="Cambria Math"/>
          </w:rPr>
          <m:t>∼</m:t>
        </m:r>
        <m:r>
          <m:rPr>
            <m:nor/>
          </m: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2π</m:t>
            </m:r>
          </m:e>
        </m:d>
      </m:oMath>
      <w:r>
        <w:t xml:space="preserve">. Here, </w:t>
      </w:r>
      <m:oMath>
        <m:r>
          <w:rPr>
            <w:rFonts w:ascii="Cambria Math" w:hAnsi="Cambria Math"/>
          </w:rPr>
          <m:t>D</m:t>
        </m:r>
      </m:oMath>
      <w:r>
        <w:t xml:space="preserve"> is the number of Fourier features, which balances computational efficiency and approximation accuracy.</w:t>
      </w:r>
    </w:p>
    <w:p w14:paraId="059E4677" w14:textId="77777777" w:rsidR="003A44A5" w:rsidRDefault="00000000">
      <w:pPr>
        <w:pStyle w:val="Heading3"/>
      </w:pPr>
      <w:bookmarkStart w:id="391" w:name="differences-between-rcit-and-rcot"/>
      <w:bookmarkEnd w:id="388"/>
      <w:bookmarkEnd w:id="390"/>
      <w:r>
        <w:t>6.8.3 Differences Between RCIT and RCoT</w:t>
      </w:r>
    </w:p>
    <w:p w14:paraId="2401FC1A" w14:textId="77777777" w:rsidR="003A44A5" w:rsidRDefault="00000000">
      <w:pPr>
        <w:pStyle w:val="FirstParagraph"/>
      </w:pPr>
      <w:r>
        <w:t>RCIT and RCoT differ in their test statistics, computational efficiency, and practical performance, which makes them suited for different scenarios in causal discovery. RCIT evaluates the Hilbert-Schmidt norm of the full partial cross-covariance operator, providing a general test for conditional independence but at a higher computational cost. RCoT simplifies the process by using the Frobenius norm of a finite-dimensional residualized cross-covariance matrix, significantly reducing complexity and improving scalability.</w:t>
      </w:r>
    </w:p>
    <w:p w14:paraId="7B31461C" w14:textId="77777777" w:rsidR="003A44A5" w:rsidRDefault="00000000">
      <w:pPr>
        <w:pStyle w:val="BodyText"/>
      </w:pPr>
      <w:r>
        <w:t>These distinctions are particularly important for large-scale datasets, where RCoT’s computational efficiency makes it a practical choice for high-dimensional causal discovery tasks.</w:t>
      </w:r>
    </w:p>
    <w:p w14:paraId="2C5BAA1E" w14:textId="77777777" w:rsidR="003A44A5" w:rsidRDefault="00000000">
      <w:pPr>
        <w:pStyle w:val="Heading4"/>
      </w:pPr>
      <w:bookmarkStart w:id="392" w:name="X3e69b52f9864b2be13c89826bf4aa3c8c11b14f"/>
      <w:r>
        <w:lastRenderedPageBreak/>
        <w:t>6.8.3.1 RCIT: Randomized Conditional Independence Test</w:t>
      </w:r>
    </w:p>
    <w:p w14:paraId="539A03CF" w14:textId="77777777" w:rsidR="003A44A5" w:rsidRDefault="00000000">
      <w:pPr>
        <w:pStyle w:val="FirstParagraph"/>
      </w:pPr>
      <w:r>
        <w:t xml:space="preserve">RCIT tests full conditional independence by examining the squared Hilbert-Schmidt (HS) norm of the partial cross-covariance operator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w:t>
      </w:r>
    </w:p>
    <w:p w14:paraId="5690FDE8"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136981BA"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is an empirical estimate of </w:t>
      </w: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oMath>
      <w:r>
        <w:t>. The null and alternative hypotheses are:</w:t>
      </w:r>
    </w:p>
    <w:p w14:paraId="51A28B3F"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63C4BF16" w14:textId="77777777" w:rsidR="003A44A5" w:rsidRDefault="00000000">
      <w:pPr>
        <w:pStyle w:val="FirstParagraph"/>
      </w:pPr>
      <w:r>
        <w:t xml:space="preserve">RCIT is a general test for conditional independence but becomes computationally demanding as the size of </w:t>
      </w:r>
      <m:oMath>
        <m:r>
          <w:rPr>
            <w:rFonts w:ascii="Cambria Math" w:hAnsi="Cambria Math"/>
          </w:rPr>
          <m:t>Z</m:t>
        </m:r>
      </m:oMath>
      <w:r>
        <w:t xml:space="preserve"> increases, due to the high-dimensional kernel operations required.</w:t>
      </w:r>
    </w:p>
    <w:p w14:paraId="0DE3889C" w14:textId="77777777" w:rsidR="003A44A5" w:rsidRDefault="00000000">
      <w:pPr>
        <w:pStyle w:val="Heading4"/>
      </w:pPr>
      <w:bookmarkStart w:id="393" w:name="X4727ad2c7d0c60196ded6575909351317d32f6f"/>
      <w:bookmarkEnd w:id="392"/>
      <w:r>
        <w:t>6.8.3.2 RCoT: Randomized Conditional Correlation Test</w:t>
      </w:r>
    </w:p>
    <w:p w14:paraId="6CFC8570" w14:textId="77777777" w:rsidR="003A44A5" w:rsidRDefault="00000000">
      <w:pPr>
        <w:pStyle w:val="FirstParagraph"/>
      </w:pPr>
      <w:r>
        <w:t>RCoT simplifies the testing process by using a finite-dimensional partial cross-covariance matrix, avoiding full HS norm calculations. Instead, it uses the Frobenius norm of the residualized cross-covariance matrix:</w:t>
      </w:r>
    </w:p>
    <w:p w14:paraId="2E97FF71" w14:textId="77777777" w:rsidR="003A44A5" w:rsidRDefault="00000000">
      <w:pPr>
        <w:pStyle w:val="BodyText"/>
      </w:pPr>
      <m:oMathPara>
        <m:oMathParaPr>
          <m:jc m:val="center"/>
        </m:oMathParaPr>
        <m:oMath>
          <m:r>
            <w:rPr>
              <w:rFonts w:ascii="Cambria Math" w:hAnsi="Cambria Math"/>
            </w:rPr>
            <m:t>S</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oMath>
      </m:oMathPara>
    </w:p>
    <w:p w14:paraId="182F5F28"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oMath>
      <w:r>
        <w:t xml:space="preserve"> represents the residualized cross-covariance matrix. The hypotheses are:</w:t>
      </w:r>
    </w:p>
    <w:p w14:paraId="6C62317C"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0E11457B" w14:textId="77777777" w:rsidR="003A44A5" w:rsidRDefault="00000000">
      <w:pPr>
        <w:pStyle w:val="FirstParagraph"/>
      </w:pPr>
      <w:r>
        <w:t>RCoT is computationally efficient and well-suited for large conditioning sets (</w:t>
      </w:r>
      <m:oMath>
        <m:d>
          <m:dPr>
            <m:begChr m:val="|"/>
            <m:endChr m:val="|"/>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4</m:t>
        </m:r>
      </m:oMath>
      <w:r>
        <w:t>). Its simplicity enables robust calibration of the null distribution and improved scalability for high-dimensional data.</w:t>
      </w:r>
      <w:bookmarkEnd w:id="342"/>
      <w:bookmarkEnd w:id="386"/>
      <w:bookmarkEnd w:id="391"/>
      <w:bookmarkEnd w:id="393"/>
    </w:p>
    <w:sectPr w:rsidR="003A44A5" w:rsidSect="004F189C">
      <w:pgSz w:w="12240" w:h="15840"/>
      <w:pgMar w:top="1440" w:right="1440" w:bottom="1287"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Nicolaou, M. (Mary)" w:date="2025-01-07T13:04:00Z" w:initials="MN">
    <w:p w14:paraId="1284D7BD" w14:textId="77777777" w:rsidR="00401AE8" w:rsidRDefault="00401AE8" w:rsidP="00401AE8">
      <w:pPr>
        <w:pStyle w:val="CommentText"/>
      </w:pPr>
      <w:r>
        <w:rPr>
          <w:rStyle w:val="CommentReference"/>
        </w:rPr>
        <w:annotationRef/>
      </w:r>
      <w:r>
        <w:t>Nice abstract!</w:t>
      </w:r>
    </w:p>
  </w:comment>
  <w:comment w:id="30" w:author="Leonie K. Elsenburg" w:date="2024-12-17T12:48:00Z" w:initials="LE">
    <w:p w14:paraId="5B62CEA6" w14:textId="4BD57EC8" w:rsidR="00386B89" w:rsidRDefault="00386B89" w:rsidP="00386B89">
      <w:pPr>
        <w:pStyle w:val="CommentText"/>
      </w:pPr>
      <w:r>
        <w:rPr>
          <w:rStyle w:val="CommentReference"/>
        </w:rPr>
        <w:annotationRef/>
      </w:r>
      <w:r>
        <w:rPr>
          <w:lang w:val="da-DK"/>
        </w:rPr>
        <w:t>Do you mean indicators of precariousness here?</w:t>
      </w:r>
    </w:p>
  </w:comment>
  <w:comment w:id="35" w:author="Stronks, K. (Karien)" w:date="2025-01-08T08:06:00Z" w:initials="KS">
    <w:p w14:paraId="3A0AEE24" w14:textId="77777777" w:rsidR="006C1206" w:rsidRDefault="006C1206" w:rsidP="006C1206">
      <w:pPr>
        <w:pStyle w:val="CommentText"/>
      </w:pPr>
      <w:r>
        <w:rPr>
          <w:rStyle w:val="CommentReference"/>
        </w:rPr>
        <w:annotationRef/>
      </w:r>
      <w:r>
        <w:t>I am not sure you can make the claim that mental health problems are on the rise in urban areas.. As far as I know, the number of people living in urban areas is increasing, and people living in urban areas have a higher risk of mental health problems.</w:t>
      </w:r>
    </w:p>
  </w:comment>
  <w:comment w:id="36" w:author="Nicolaou, M. (Mary)" w:date="2025-01-07T13:04:00Z" w:initials="MN">
    <w:p w14:paraId="1A06835C" w14:textId="528B8F37" w:rsidR="00EE2349" w:rsidRDefault="00401AE8" w:rsidP="00EE2349">
      <w:pPr>
        <w:pStyle w:val="CommentText"/>
      </w:pPr>
      <w:r>
        <w:rPr>
          <w:rStyle w:val="CommentReference"/>
        </w:rPr>
        <w:annotationRef/>
      </w:r>
      <w:r w:rsidR="00EE2349">
        <w:t xml:space="preserve">Could we make this more general, that mental health problems are rising (reference needed). Leave out that governments have been attempting to intervene unless you have a specific reference for this second part of the statement. </w:t>
      </w:r>
    </w:p>
  </w:comment>
  <w:comment w:id="37" w:author="Stronks, K. (Karien)" w:date="2025-01-08T08:07:00Z" w:initials="KS">
    <w:p w14:paraId="0D6F804C" w14:textId="77777777" w:rsidR="006C1206" w:rsidRDefault="006C1206" w:rsidP="006C1206">
      <w:pPr>
        <w:pStyle w:val="CommentText"/>
      </w:pPr>
      <w:r>
        <w:rPr>
          <w:rStyle w:val="CommentReference"/>
        </w:rPr>
        <w:annotationRef/>
      </w:r>
      <w:r>
        <w:t>Agree about government statement. I would leave this out, you don’t need it anyway.</w:t>
      </w:r>
    </w:p>
  </w:comment>
  <w:comment w:id="38" w:author="Leonie K. Elsenburg" w:date="2024-12-17T12:51:00Z" w:initials="LE">
    <w:p w14:paraId="1FFA9072" w14:textId="17F3C2D4" w:rsidR="00386B89" w:rsidRDefault="00386B89" w:rsidP="00386B89">
      <w:pPr>
        <w:pStyle w:val="CommentText"/>
      </w:pPr>
      <w:r>
        <w:rPr>
          <w:rStyle w:val="CommentReference"/>
        </w:rPr>
        <w:annotationRef/>
      </w:r>
      <w:r>
        <w:rPr>
          <w:lang w:val="da-DK"/>
        </w:rPr>
        <w:t>Would you not turn these two around (underlying mechanisms and effective interventions)? That would make more sense to me.</w:t>
      </w:r>
    </w:p>
  </w:comment>
  <w:comment w:id="39" w:author="Stronks, K. (Karien)" w:date="2025-01-08T08:18:00Z" w:initials="KS">
    <w:p w14:paraId="41A4B701" w14:textId="77777777" w:rsidR="005506FE" w:rsidRDefault="005506FE" w:rsidP="005506FE">
      <w:pPr>
        <w:pStyle w:val="CommentText"/>
      </w:pPr>
      <w:r>
        <w:rPr>
          <w:rStyle w:val="CommentReference"/>
        </w:rPr>
        <w:annotationRef/>
      </w:r>
      <w:r>
        <w:t>agree</w:t>
      </w:r>
    </w:p>
  </w:comment>
  <w:comment w:id="42" w:author="Stronks, K. (Karien)" w:date="2025-01-08T08:20:00Z" w:initials="KS">
    <w:p w14:paraId="2FA61CC7" w14:textId="77777777" w:rsidR="005506FE" w:rsidRDefault="005506FE" w:rsidP="005506FE">
      <w:pPr>
        <w:pStyle w:val="CommentText"/>
      </w:pPr>
      <w:r>
        <w:rPr>
          <w:rStyle w:val="CommentReference"/>
        </w:rPr>
        <w:annotationRef/>
      </w:r>
      <w:r>
        <w:t>Precariousness is ‘just’ one group of factors that underlie mental health problems (think also, e.g., of psychosocial factors such as individual coping behavious)</w:t>
      </w:r>
    </w:p>
  </w:comment>
  <w:comment w:id="43" w:author="Nicolaou, M. (Mary)" w:date="2025-01-07T13:54:00Z" w:initials="MN">
    <w:p w14:paraId="54B02E88" w14:textId="5D845FC4" w:rsidR="00E7796A" w:rsidRDefault="00E7796A" w:rsidP="00E7796A">
      <w:pPr>
        <w:pStyle w:val="CommentText"/>
      </w:pPr>
      <w:r>
        <w:rPr>
          <w:rStyle w:val="CommentReference"/>
        </w:rPr>
        <w:annotationRef/>
      </w:r>
      <w:r>
        <w:t xml:space="preserve">Might be good to break this up into 2 sentences. So the definition of precariousness as a separate sentence. </w:t>
      </w:r>
    </w:p>
    <w:p w14:paraId="301647FA" w14:textId="77777777" w:rsidR="00E7796A" w:rsidRDefault="00E7796A" w:rsidP="00E7796A">
      <w:pPr>
        <w:pStyle w:val="CommentText"/>
      </w:pPr>
      <w:r>
        <w:t>Also important to decide whether you want to use precariousness or precarity and be consistent throughout the text - consider that Leonie used precariousness in her two papers.</w:t>
      </w:r>
    </w:p>
  </w:comment>
  <w:comment w:id="77" w:author="Nicolaou, M. (Mary)" w:date="2025-01-07T13:55:00Z" w:initials="MN">
    <w:p w14:paraId="2F5390C4" w14:textId="77777777" w:rsidR="00E7796A" w:rsidRDefault="00E7796A" w:rsidP="00E7796A">
      <w:pPr>
        <w:pStyle w:val="CommentText"/>
      </w:pPr>
      <w:r>
        <w:rPr>
          <w:rStyle w:val="CommentReference"/>
        </w:rPr>
        <w:annotationRef/>
      </w:r>
      <w:r>
        <w:t xml:space="preserve"> avoid using precariousness factors all the time. I think it’s clear from this sentence that when you use the term precariousness you really mean the different dimensions of this concept. </w:t>
      </w:r>
    </w:p>
  </w:comment>
  <w:comment w:id="81" w:author="Nicolaou, M. (Mary)" w:date="2025-01-07T13:16:00Z" w:initials="MN">
    <w:p w14:paraId="477679C6" w14:textId="3599AA86" w:rsidR="00EE2349" w:rsidRDefault="00EE2349" w:rsidP="00EE2349">
      <w:pPr>
        <w:pStyle w:val="CommentText"/>
      </w:pPr>
      <w:r>
        <w:rPr>
          <w:rStyle w:val="CommentReference"/>
        </w:rPr>
        <w:annotationRef/>
      </w:r>
      <w:r>
        <w:t xml:space="preserve">I wonder how necessary it is to specify urban populations in the study aim. </w:t>
      </w:r>
    </w:p>
  </w:comment>
  <w:comment w:id="82" w:author="Nicolaou, M. (Mary)" w:date="2025-01-07T13:31:00Z" w:initials="NM(">
    <w:p w14:paraId="620AE6C0" w14:textId="77777777" w:rsidR="00BB4407" w:rsidRDefault="00BB4407" w:rsidP="00BB4407">
      <w:pPr>
        <w:pStyle w:val="CommentText"/>
      </w:pPr>
      <w:r>
        <w:rPr>
          <w:rStyle w:val="CommentReference"/>
        </w:rPr>
        <w:annotationRef/>
      </w:r>
      <w:r>
        <w:t>Depending on the journal this will be submitted to I think it might be useful to provide a brief explanation for why you might expect that these methods would be useful. We have cross-sectional data so how do these methods help us to uncover causal mechanisms?</w:t>
      </w:r>
    </w:p>
    <w:p w14:paraId="7A02C9E2" w14:textId="77777777" w:rsidR="00BB4407" w:rsidRDefault="00BB4407" w:rsidP="00BB4407">
      <w:pPr>
        <w:pStyle w:val="CommentText"/>
      </w:pPr>
      <w:r>
        <w:t xml:space="preserve"> </w:t>
      </w:r>
    </w:p>
  </w:comment>
  <w:comment w:id="93" w:author="Stronks, K. (Karien)" w:date="2025-01-08T08:27:00Z" w:initials="KS">
    <w:p w14:paraId="114F9D71" w14:textId="77777777" w:rsidR="00A2474E" w:rsidRDefault="00A2474E" w:rsidP="00A2474E">
      <w:pPr>
        <w:pStyle w:val="CommentText"/>
      </w:pPr>
      <w:r>
        <w:rPr>
          <w:rStyle w:val="CommentReference"/>
        </w:rPr>
        <w:annotationRef/>
      </w:r>
      <w:r>
        <w:t>I think you need a more precise description of the HELIUS design here. You can take this from other HELIUS papers (random sample from municipal registry, strattified by ethnicity, number of people apprached etc.).</w:t>
      </w:r>
    </w:p>
  </w:comment>
  <w:comment w:id="89" w:author="Nicolaou, M. (Mary)" w:date="2025-01-07T13:22:00Z" w:initials="NM(">
    <w:p w14:paraId="7D4ABB1C" w14:textId="74F50D8B" w:rsidR="001F4306" w:rsidRDefault="001F4306" w:rsidP="001F4306">
      <w:pPr>
        <w:pStyle w:val="CommentText"/>
      </w:pPr>
      <w:r>
        <w:rPr>
          <w:rStyle w:val="CommentReference"/>
        </w:rPr>
        <w:annotationRef/>
      </w:r>
      <w:r>
        <w:t xml:space="preserve">Suggest: We use data from the HELIUS study, a multi-ethnic cohort that includes participants of Dutch, Turkish, Moroccan, Surinamese and Ghanaian origin. REF to HELIUS cohort paper </w:t>
      </w:r>
      <w:r>
        <w:rPr>
          <w:color w:val="212121"/>
          <w:highlight w:val="white"/>
        </w:rPr>
        <w:t>PMID: 29247091</w:t>
      </w:r>
    </w:p>
  </w:comment>
  <w:comment w:id="103" w:author="Leonie K. Elsenburg" w:date="2024-12-17T13:58:00Z" w:initials="LE">
    <w:p w14:paraId="4DDA346C" w14:textId="02653065" w:rsidR="001232B9" w:rsidRDefault="001232B9" w:rsidP="001232B9">
      <w:pPr>
        <w:pStyle w:val="CommentText"/>
      </w:pPr>
      <w:r>
        <w:rPr>
          <w:rStyle w:val="CommentReference"/>
        </w:rPr>
        <w:annotationRef/>
      </w:r>
      <w:r>
        <w:rPr>
          <w:lang w:val="da-DK"/>
        </w:rPr>
        <w:t>Which set and how were they coded?</w:t>
      </w:r>
    </w:p>
  </w:comment>
  <w:comment w:id="108" w:author="Nicolaou, M. (Mary)" w:date="2025-01-07T13:25:00Z" w:initials="NM(">
    <w:p w14:paraId="2F21199F" w14:textId="77777777" w:rsidR="001C2C7B" w:rsidRDefault="001F4306" w:rsidP="001C2C7B">
      <w:pPr>
        <w:pStyle w:val="CommentText"/>
      </w:pPr>
      <w:r>
        <w:rPr>
          <w:rStyle w:val="CommentReference"/>
        </w:rPr>
        <w:annotationRef/>
      </w:r>
      <w:r w:rsidR="001C2C7B">
        <w:t xml:space="preserve">Please provide a description of each of the variables in the main text. </w:t>
      </w:r>
    </w:p>
  </w:comment>
  <w:comment w:id="109" w:author="Nicolaou, M. (Mary)" w:date="2025-01-07T14:03:00Z" w:initials="MN">
    <w:p w14:paraId="3FEDA299" w14:textId="77777777" w:rsidR="001C2C7B" w:rsidRDefault="001C2C7B" w:rsidP="001C2C7B">
      <w:pPr>
        <w:pStyle w:val="CommentText"/>
      </w:pPr>
      <w:r>
        <w:rPr>
          <w:rStyle w:val="CommentReference"/>
        </w:rPr>
        <w:annotationRef/>
      </w:r>
      <w:r>
        <w:t xml:space="preserve">I also would like this for the depressive symptoms. Maybe a box/table in the main text describing both the precariousness and symptom variables. </w:t>
      </w:r>
    </w:p>
  </w:comment>
  <w:comment w:id="110" w:author="Leonie K. Elsenburg" w:date="2024-12-17T13:56:00Z" w:initials="LE">
    <w:p w14:paraId="3B23CBD9" w14:textId="6E9C5965" w:rsidR="001232B9" w:rsidRDefault="001232B9" w:rsidP="001232B9">
      <w:pPr>
        <w:pStyle w:val="CommentText"/>
      </w:pPr>
      <w:r>
        <w:rPr>
          <w:rStyle w:val="CommentReference"/>
        </w:rPr>
        <w:annotationRef/>
      </w:r>
      <w:r>
        <w:rPr>
          <w:lang w:val="da-DK"/>
        </w:rPr>
        <w:t>We would always say why individuals could not be included (missing on X, Y, or Z with numbers)</w:t>
      </w:r>
    </w:p>
  </w:comment>
  <w:comment w:id="111" w:author="Leonie K. Elsenburg" w:date="2024-12-17T12:59:00Z" w:initials="LE">
    <w:p w14:paraId="47A1A7A4" w14:textId="67086315" w:rsidR="00133472" w:rsidRDefault="00133472" w:rsidP="00133472">
      <w:pPr>
        <w:pStyle w:val="CommentText"/>
      </w:pPr>
      <w:r>
        <w:rPr>
          <w:rStyle w:val="CommentReference"/>
        </w:rPr>
        <w:annotationRef/>
      </w:r>
      <w:r>
        <w:rPr>
          <w:lang w:val="da-DK"/>
        </w:rPr>
        <w:t>Or the other way around</w:t>
      </w:r>
    </w:p>
  </w:comment>
  <w:comment w:id="119" w:author="Leonie K. Elsenburg" w:date="2024-12-17T14:08:00Z" w:initials="LE">
    <w:p w14:paraId="236D0CE6" w14:textId="77777777" w:rsidR="00021991" w:rsidRDefault="00021991" w:rsidP="00021991">
      <w:pPr>
        <w:pStyle w:val="CommentText"/>
      </w:pPr>
      <w:r>
        <w:rPr>
          <w:rStyle w:val="CommentReference"/>
        </w:rPr>
        <w:annotationRef/>
      </w:r>
      <w:r>
        <w:rPr>
          <w:lang w:val="da-DK"/>
        </w:rPr>
        <w:t>I think you can leave this out</w:t>
      </w:r>
    </w:p>
  </w:comment>
  <w:comment w:id="122" w:author="Leonie K. Elsenburg" w:date="2024-12-17T14:09:00Z" w:initials="LE">
    <w:p w14:paraId="6F5DDAFA" w14:textId="77777777" w:rsidR="00021991" w:rsidRDefault="00021991" w:rsidP="00021991">
      <w:pPr>
        <w:pStyle w:val="CommentText"/>
      </w:pPr>
      <w:r>
        <w:rPr>
          <w:rStyle w:val="CommentReference"/>
        </w:rPr>
        <w:annotationRef/>
      </w:r>
      <w:r>
        <w:rPr>
          <w:lang w:val="da-DK"/>
        </w:rPr>
        <w:t>Should you elaborate on these?</w:t>
      </w:r>
    </w:p>
  </w:comment>
  <w:comment w:id="123" w:author="Leonie K. Elsenburg" w:date="2024-12-17T14:10:00Z" w:initials="LE">
    <w:p w14:paraId="0E2589F9" w14:textId="77777777" w:rsidR="00021991" w:rsidRDefault="00021991" w:rsidP="00021991">
      <w:pPr>
        <w:pStyle w:val="CommentText"/>
      </w:pPr>
      <w:r>
        <w:rPr>
          <w:rStyle w:val="CommentReference"/>
        </w:rPr>
        <w:annotationRef/>
      </w:r>
      <w:r>
        <w:rPr>
          <w:lang w:val="da-DK"/>
        </w:rPr>
        <w:t>To keep phrasing consistent</w:t>
      </w:r>
    </w:p>
  </w:comment>
  <w:comment w:id="143" w:author="Leonie K. Elsenburg" w:date="2024-12-17T14:15:00Z" w:initials="LE">
    <w:p w14:paraId="57B55912" w14:textId="77777777" w:rsidR="00021991" w:rsidRDefault="00021991" w:rsidP="00021991">
      <w:pPr>
        <w:pStyle w:val="CommentText"/>
      </w:pPr>
      <w:r>
        <w:rPr>
          <w:rStyle w:val="CommentReference"/>
        </w:rPr>
        <w:annotationRef/>
      </w:r>
      <w:r>
        <w:rPr>
          <w:lang w:val="da-DK"/>
        </w:rPr>
        <w:t>Maybe a word on what this is? I have no idea ☺️</w:t>
      </w:r>
    </w:p>
  </w:comment>
  <w:comment w:id="144" w:author="Leonie K. Elsenburg" w:date="2024-12-17T14:28:00Z" w:initials="LE">
    <w:p w14:paraId="2BA6BE95" w14:textId="77777777" w:rsidR="00DB5B3E" w:rsidRDefault="000E458B" w:rsidP="00DB5B3E">
      <w:pPr>
        <w:pStyle w:val="CommentText"/>
      </w:pPr>
      <w:r>
        <w:rPr>
          <w:rStyle w:val="CommentReference"/>
        </w:rPr>
        <w:annotationRef/>
      </w:r>
      <w:r w:rsidR="00DB5B3E">
        <w:rPr>
          <w:lang w:val="da-DK"/>
        </w:rPr>
        <w:t>How is this different from the description of directed edges? Does this mean that sometimes A and sometimes B is an ancestor in the different graphs and can that then not be the case in a directed graph?</w:t>
      </w:r>
    </w:p>
  </w:comment>
  <w:comment w:id="149" w:author="Nicolaou, M. (Mary)" w:date="2025-01-07T13:36:00Z" w:initials="NM(">
    <w:p w14:paraId="71D65C1C" w14:textId="77777777" w:rsidR="00E7796A" w:rsidRDefault="00BB4407" w:rsidP="00E7796A">
      <w:pPr>
        <w:pStyle w:val="CommentText"/>
        <w:numPr>
          <w:ilvl w:val="0"/>
          <w:numId w:val="25"/>
        </w:numPr>
        <w:ind w:left="360"/>
      </w:pPr>
      <w:r>
        <w:rPr>
          <w:rStyle w:val="CommentReference"/>
        </w:rPr>
        <w:annotationRef/>
      </w:r>
      <w:r w:rsidR="00E7796A">
        <w:t xml:space="preserve">A bit more detail about the PHQ-9? Eg it consists of 9 questions, total sum 27 etc. Refer to </w:t>
      </w:r>
      <w:r w:rsidR="00E7796A">
        <w:rPr>
          <w:color w:val="212121"/>
          <w:highlight w:val="white"/>
        </w:rPr>
        <w:t>PMID: 29065874</w:t>
      </w:r>
    </w:p>
  </w:comment>
  <w:comment w:id="154" w:author="Stronks, K. (Karien)" w:date="2025-01-08T16:36:00Z" w:initials="KS">
    <w:p w14:paraId="54800BF0" w14:textId="77777777" w:rsidR="007F103A" w:rsidRDefault="007F103A" w:rsidP="007F103A">
      <w:pPr>
        <w:pStyle w:val="CommentText"/>
      </w:pPr>
      <w:r>
        <w:rPr>
          <w:rStyle w:val="CommentReference"/>
        </w:rPr>
        <w:annotationRef/>
      </w:r>
      <w:r>
        <w:t>Nice!</w:t>
      </w:r>
    </w:p>
  </w:comment>
  <w:comment w:id="156" w:author="Leonie K. Elsenburg" w:date="2024-12-17T14:40:00Z" w:initials="LE">
    <w:p w14:paraId="4115A5E7" w14:textId="7BB43250" w:rsidR="00A41522" w:rsidRDefault="00D4681C" w:rsidP="00A41522">
      <w:pPr>
        <w:pStyle w:val="CommentText"/>
      </w:pPr>
      <w:r>
        <w:rPr>
          <w:rStyle w:val="CommentReference"/>
        </w:rPr>
        <w:annotationRef/>
      </w:r>
      <w:r w:rsidR="00A41522">
        <w:rPr>
          <w:lang w:val="da-DK"/>
        </w:rPr>
        <w:t>When do you do this? I can see below that you use alpha is 0.001, but does that mean you just estimate it with that alpha (without a treshold and CI test) resulting in one graph per algorithm?</w:t>
      </w:r>
    </w:p>
  </w:comment>
  <w:comment w:id="159" w:author="Leonie K. Elsenburg" w:date="2024-12-17T14:41:00Z" w:initials="LE">
    <w:p w14:paraId="4616447F" w14:textId="5E330057" w:rsidR="00D4681C" w:rsidRDefault="00D4681C" w:rsidP="00D4681C">
      <w:pPr>
        <w:pStyle w:val="CommentText"/>
      </w:pPr>
      <w:r>
        <w:rPr>
          <w:rStyle w:val="CommentReference"/>
        </w:rPr>
        <w:annotationRef/>
      </w:r>
      <w:r>
        <w:rPr>
          <w:lang w:val="da-DK"/>
        </w:rPr>
        <w:t>So you mean the conditions stated above?</w:t>
      </w:r>
    </w:p>
  </w:comment>
  <w:comment w:id="163" w:author="Leonie K. Elsenburg" w:date="2024-12-17T14:59:00Z" w:initials="LE">
    <w:p w14:paraId="38A7403D" w14:textId="77777777" w:rsidR="0092523E" w:rsidRDefault="00A41522" w:rsidP="0092523E">
      <w:pPr>
        <w:pStyle w:val="CommentText"/>
      </w:pPr>
      <w:r>
        <w:rPr>
          <w:rStyle w:val="CommentReference"/>
        </w:rPr>
        <w:annotationRef/>
      </w:r>
      <w:r w:rsidR="0092523E">
        <w:rPr>
          <w:lang w:val="da-DK"/>
        </w:rPr>
        <w:t>Should the final bootstrap sample not say 100 (instead of 3)? And should then not all (collected) bootstrap samples go to all setups? And should you refer to the 1600 setups in step 2?</w:t>
      </w:r>
    </w:p>
  </w:comment>
  <w:comment w:id="164" w:author="Leonie K. Elsenburg" w:date="2024-12-17T14:56:00Z" w:initials="LE">
    <w:p w14:paraId="48CBED01" w14:textId="097CA70D" w:rsidR="00B61542" w:rsidRDefault="00B61542" w:rsidP="00B61542">
      <w:pPr>
        <w:pStyle w:val="CommentText"/>
      </w:pPr>
      <w:r>
        <w:rPr>
          <w:rStyle w:val="CommentReference"/>
        </w:rPr>
        <w:annotationRef/>
      </w:r>
      <w:r>
        <w:rPr>
          <w:lang w:val="da-DK"/>
        </w:rPr>
        <w:t>So every bootstrap sample is 21,628 individuals? Or every bootstrap sample is taken from the 21,628 individuals?</w:t>
      </w:r>
    </w:p>
    <w:p w14:paraId="5250281D" w14:textId="77777777" w:rsidR="00B61542" w:rsidRDefault="00B61542" w:rsidP="00B61542">
      <w:pPr>
        <w:pStyle w:val="CommentText"/>
      </w:pPr>
    </w:p>
    <w:p w14:paraId="37B80182" w14:textId="77777777" w:rsidR="00B61542" w:rsidRDefault="00B61542" w:rsidP="00B61542">
      <w:pPr>
        <w:pStyle w:val="CommentText"/>
      </w:pPr>
      <w:r>
        <w:rPr>
          <w:lang w:val="da-DK"/>
        </w:rPr>
        <w:t>And then every experimental setup results in a graph based on the 100 bootstrap samples. (In)consistency across these bootstrap samples results in the different arrow heads in these graphs per experimental setup. And then you provide a summary graph based on the majority rule?</w:t>
      </w:r>
    </w:p>
  </w:comment>
  <w:comment w:id="165" w:author="Stronks, K. (Karien)" w:date="2025-01-08T16:42:00Z" w:initials="KS">
    <w:p w14:paraId="6396E320" w14:textId="77777777" w:rsidR="00F1489E" w:rsidRDefault="00F1489E" w:rsidP="00F1489E">
      <w:pPr>
        <w:pStyle w:val="CommentText"/>
      </w:pPr>
      <w:r>
        <w:rPr>
          <w:rStyle w:val="CommentReference"/>
        </w:rPr>
        <w:annotationRef/>
      </w:r>
      <w:r>
        <w:t>Does was not clear to me either</w:t>
      </w:r>
    </w:p>
  </w:comment>
  <w:comment w:id="172" w:author="Stronks, K. (Karien)" w:date="2025-01-08T16:42:00Z" w:initials="KS">
    <w:p w14:paraId="39C8FE60" w14:textId="77777777" w:rsidR="00F1489E" w:rsidRDefault="00F1489E" w:rsidP="00F1489E">
      <w:pPr>
        <w:pStyle w:val="CommentText"/>
      </w:pPr>
      <w:r>
        <w:rPr>
          <w:rStyle w:val="CommentReference"/>
        </w:rPr>
        <w:annotationRef/>
      </w:r>
      <w:r>
        <w:t>repetition</w:t>
      </w:r>
    </w:p>
  </w:comment>
  <w:comment w:id="200" w:author="Leonie K. Elsenburg" w:date="2024-12-17T15:16:00Z" w:initials="LE">
    <w:p w14:paraId="3F5F944C" w14:textId="00F59E38" w:rsidR="00580CDE" w:rsidRDefault="00580CDE" w:rsidP="00580CDE">
      <w:pPr>
        <w:pStyle w:val="CommentText"/>
      </w:pPr>
      <w:r>
        <w:rPr>
          <w:rStyle w:val="CommentReference"/>
        </w:rPr>
        <w:annotationRef/>
      </w:r>
      <w:r>
        <w:rPr>
          <w:lang w:val="da-DK"/>
        </w:rPr>
        <w:t>First paragraph of the discussion?</w:t>
      </w:r>
    </w:p>
  </w:comment>
  <w:comment w:id="201" w:author="Nicolaou, M. (Mary)" w:date="2025-01-07T13:47:00Z" w:initials="NM(">
    <w:p w14:paraId="01404E32" w14:textId="77777777" w:rsidR="00BA4CAB" w:rsidRDefault="00BA4CAB" w:rsidP="00BA4CAB">
      <w:pPr>
        <w:pStyle w:val="CommentText"/>
      </w:pPr>
      <w:r>
        <w:rPr>
          <w:rStyle w:val="CommentReference"/>
        </w:rPr>
        <w:annotationRef/>
      </w:r>
      <w:r>
        <w:t>Yes, it’s a nice summary of the findings</w:t>
      </w:r>
    </w:p>
  </w:comment>
  <w:comment w:id="202" w:author="Stronks, K. (Karien)" w:date="2025-01-08T16:58:00Z" w:initials="KS">
    <w:p w14:paraId="41B90292" w14:textId="77777777" w:rsidR="00534082" w:rsidRDefault="00534082" w:rsidP="00534082">
      <w:pPr>
        <w:pStyle w:val="CommentText"/>
      </w:pPr>
      <w:r>
        <w:rPr>
          <w:rStyle w:val="CommentReference"/>
        </w:rPr>
        <w:annotationRef/>
      </w:r>
      <w:r>
        <w:t>I would keep it here, as it is a nice summary before you proceed to the symptom level analyses</w:t>
      </w:r>
    </w:p>
  </w:comment>
  <w:comment w:id="232" w:author="Nicolaou, M. (Mary)" w:date="2025-01-07T14:04:00Z" w:initials="MN">
    <w:p w14:paraId="5290E9A7" w14:textId="642F698E" w:rsidR="001C2C7B" w:rsidRDefault="001C2C7B" w:rsidP="001C2C7B">
      <w:pPr>
        <w:pStyle w:val="CommentText"/>
      </w:pPr>
      <w:r>
        <w:rPr>
          <w:rStyle w:val="CommentReference"/>
        </w:rPr>
        <w:annotationRef/>
      </w:r>
      <w:r>
        <w:t>From my comment above, it would be good to have a table/box that describes these in the main text</w:t>
      </w:r>
    </w:p>
  </w:comment>
  <w:comment w:id="236" w:author="Leonie K. Elsenburg" w:date="2024-12-17T15:19:00Z" w:initials="LE">
    <w:p w14:paraId="39D10976" w14:textId="5151A5EF" w:rsidR="009D684B" w:rsidRDefault="009D684B" w:rsidP="009D684B">
      <w:pPr>
        <w:pStyle w:val="CommentText"/>
      </w:pPr>
      <w:r>
        <w:rPr>
          <w:rStyle w:val="CommentReference"/>
        </w:rPr>
        <w:annotationRef/>
      </w:r>
      <w:r>
        <w:rPr>
          <w:lang w:val="da-DK"/>
        </w:rPr>
        <w:t>Could be left out</w:t>
      </w:r>
    </w:p>
  </w:comment>
  <w:comment w:id="238" w:author="Leonie K. Elsenburg" w:date="2024-12-17T15:20:00Z" w:initials="LE">
    <w:p w14:paraId="61BFB826" w14:textId="77777777" w:rsidR="009D684B" w:rsidRDefault="009D684B" w:rsidP="009D684B">
      <w:pPr>
        <w:pStyle w:val="CommentText"/>
      </w:pPr>
      <w:r>
        <w:rPr>
          <w:rStyle w:val="CommentReference"/>
        </w:rPr>
        <w:annotationRef/>
      </w:r>
      <w:r>
        <w:rPr>
          <w:lang w:val="da-DK"/>
        </w:rPr>
        <w:t>This is the same as previously, right? Then I would leave it out.</w:t>
      </w:r>
    </w:p>
  </w:comment>
  <w:comment w:id="239" w:author="Stronks, K. (Karien)" w:date="2025-01-08T17:00:00Z" w:initials="KS">
    <w:p w14:paraId="5C413F7C" w14:textId="77777777" w:rsidR="00534082" w:rsidRDefault="00534082" w:rsidP="00534082">
      <w:pPr>
        <w:pStyle w:val="CommentText"/>
      </w:pPr>
      <w:r>
        <w:rPr>
          <w:rStyle w:val="CommentReference"/>
        </w:rPr>
        <w:annotationRef/>
      </w:r>
      <w:r>
        <w:t>agree</w:t>
      </w:r>
    </w:p>
  </w:comment>
  <w:comment w:id="240" w:author="Leonie K. Elsenburg" w:date="2024-12-17T15:21:00Z" w:initials="LE">
    <w:p w14:paraId="31235D41" w14:textId="2570BA46" w:rsidR="009D684B" w:rsidRDefault="009D684B" w:rsidP="009D684B">
      <w:pPr>
        <w:pStyle w:val="CommentText"/>
      </w:pPr>
      <w:r>
        <w:rPr>
          <w:rStyle w:val="CommentReference"/>
        </w:rPr>
        <w:annotationRef/>
      </w:r>
      <w:r>
        <w:rPr>
          <w:lang w:val="da-DK"/>
        </w:rPr>
        <w:t>Was this not present in the previous graphs (about precariousness factors and depression sum score)?</w:t>
      </w:r>
    </w:p>
  </w:comment>
  <w:comment w:id="241" w:author="Nicolaou, M. (Mary)" w:date="2025-01-07T13:59:00Z" w:initials="MN">
    <w:p w14:paraId="34D781C9" w14:textId="77777777" w:rsidR="001C2C7B" w:rsidRDefault="001C2C7B" w:rsidP="001C2C7B">
      <w:pPr>
        <w:pStyle w:val="CommentText"/>
      </w:pPr>
      <w:r>
        <w:rPr>
          <w:rStyle w:val="CommentReference"/>
        </w:rPr>
        <w:annotationRef/>
      </w:r>
      <w:r>
        <w:t>Does this underscore the fact that the symptoms in isolation don’t say very much but that the fact that they are interdependent is what makes the difference when it comes to depression/poor mental health?</w:t>
      </w:r>
    </w:p>
  </w:comment>
  <w:comment w:id="242" w:author="Leonie K. Elsenburg" w:date="2024-12-17T15:21:00Z" w:initials="LE">
    <w:p w14:paraId="06FD9E97" w14:textId="7B58E3C8" w:rsidR="009D684B" w:rsidRDefault="009D684B" w:rsidP="009D684B">
      <w:pPr>
        <w:pStyle w:val="CommentText"/>
      </w:pPr>
      <w:r>
        <w:rPr>
          <w:rStyle w:val="CommentReference"/>
        </w:rPr>
        <w:annotationRef/>
      </w:r>
      <w:r>
        <w:rPr>
          <w:lang w:val="da-DK"/>
        </w:rPr>
        <w:t>Between the symptoms?</w:t>
      </w:r>
    </w:p>
  </w:comment>
  <w:comment w:id="243" w:author="Nicolaou, M. (Mary)" w:date="2025-01-07T14:00:00Z" w:initials="MN">
    <w:p w14:paraId="06BD5932" w14:textId="77777777" w:rsidR="001C2C7B" w:rsidRDefault="001C2C7B" w:rsidP="001C2C7B">
      <w:pPr>
        <w:pStyle w:val="CommentText"/>
      </w:pPr>
      <w:r>
        <w:rPr>
          <w:rStyle w:val="CommentReference"/>
        </w:rPr>
        <w:annotationRef/>
      </w:r>
      <w:r>
        <w:t>Symptom network? Or network in general?</w:t>
      </w:r>
    </w:p>
  </w:comment>
  <w:comment w:id="245" w:author="Stronks, K. (Karien)" w:date="2025-01-08T17:01:00Z" w:initials="KS">
    <w:p w14:paraId="74ACEF3F" w14:textId="77777777" w:rsidR="00534082" w:rsidRDefault="00534082" w:rsidP="00534082">
      <w:pPr>
        <w:pStyle w:val="CommentText"/>
      </w:pPr>
      <w:r>
        <w:rPr>
          <w:rStyle w:val="CommentReference"/>
        </w:rPr>
        <w:annotationRef/>
      </w:r>
      <w:r>
        <w:t>I would not mix up results and interpretation of the results</w:t>
      </w:r>
    </w:p>
  </w:comment>
  <w:comment w:id="252" w:author="Leonie K. Elsenburg" w:date="2024-12-17T15:25:00Z" w:initials="LE">
    <w:p w14:paraId="3D19709D" w14:textId="7A0BD4EC" w:rsidR="00C36576" w:rsidRDefault="00C36576" w:rsidP="00C36576">
      <w:pPr>
        <w:pStyle w:val="CommentText"/>
      </w:pPr>
      <w:r>
        <w:rPr>
          <w:rStyle w:val="CommentReference"/>
        </w:rPr>
        <w:annotationRef/>
      </w:r>
      <w:r>
        <w:rPr>
          <w:lang w:val="da-DK"/>
        </w:rPr>
        <w:t>The ones we tested, right?</w:t>
      </w:r>
    </w:p>
  </w:comment>
  <w:comment w:id="268" w:author="Stronks, K. (Karien)" w:date="2025-01-08T21:09:00Z" w:initials="KS">
    <w:p w14:paraId="31A11BE8" w14:textId="77777777" w:rsidR="0067349B" w:rsidRDefault="0067349B" w:rsidP="0067349B">
      <w:pPr>
        <w:pStyle w:val="CommentText"/>
      </w:pPr>
      <w:r>
        <w:rPr>
          <w:rStyle w:val="CommentReference"/>
        </w:rPr>
        <w:annotationRef/>
      </w:r>
      <w:r>
        <w:t>It seems to me that we need to discuss this result also in the light of other literature/other empirical studies. I would think that Mary, Leonie and I should identify key studies in this respect. What do you think?</w:t>
      </w:r>
    </w:p>
  </w:comment>
  <w:comment w:id="273" w:author="Stronks, K. (Karien)" w:date="2025-01-08T17:09:00Z" w:initials="KS">
    <w:p w14:paraId="240CF199" w14:textId="18CCACD3" w:rsidR="00534082" w:rsidRDefault="00534082" w:rsidP="00534082">
      <w:pPr>
        <w:pStyle w:val="CommentText"/>
      </w:pPr>
      <w:r>
        <w:rPr>
          <w:rStyle w:val="CommentReference"/>
        </w:rPr>
        <w:annotationRef/>
      </w:r>
      <w:r>
        <w:t>This is a difficult term for me, as interpersonal relationships mentioned in the previous section can also be seen as social factors. Should we probably use the term ‘social network’ instead of ‘social’?</w:t>
      </w:r>
    </w:p>
  </w:comment>
  <w:comment w:id="276" w:author="Stronks, K. (Karien)" w:date="2025-01-08T20:51:00Z" w:initials="KS">
    <w:p w14:paraId="0D67E02F" w14:textId="77777777" w:rsidR="0067349B" w:rsidRDefault="00F503B8" w:rsidP="0067349B">
      <w:pPr>
        <w:pStyle w:val="CommentText"/>
      </w:pPr>
      <w:r>
        <w:rPr>
          <w:rStyle w:val="CommentReference"/>
        </w:rPr>
        <w:annotationRef/>
      </w:r>
      <w:r w:rsidR="0067349B">
        <w:t>At the same time, we know from (methodologically strong studies) that there is also a causal effect (from employment to depression). In my view, we should combine these insights here, in the interpretation of the results (see also previous comment)</w:t>
      </w:r>
    </w:p>
  </w:comment>
  <w:comment w:id="283" w:author="Nicolaou, M. (Mary)" w:date="2025-01-07T14:28:00Z" w:initials="MN">
    <w:p w14:paraId="3F184CD7" w14:textId="5F44E9C1" w:rsidR="004970C1" w:rsidRDefault="004970C1" w:rsidP="004970C1">
      <w:pPr>
        <w:pStyle w:val="CommentText"/>
      </w:pPr>
      <w:r>
        <w:rPr>
          <w:rStyle w:val="CommentReference"/>
        </w:rPr>
        <w:annotationRef/>
      </w:r>
      <w:r>
        <w:t xml:space="preserve">Important to refer to evidence for these relationships from other types of studies. You can use my draft review for this as there are studies in there of the effectiveness of interventions targeting finance, housing, employment at the population level. </w:t>
      </w:r>
    </w:p>
    <w:p w14:paraId="2225B5CE" w14:textId="77777777" w:rsidR="004970C1" w:rsidRDefault="004970C1" w:rsidP="004970C1">
      <w:pPr>
        <w:pStyle w:val="CommentText"/>
        <w:numPr>
          <w:ilvl w:val="0"/>
          <w:numId w:val="28"/>
        </w:numPr>
        <w:ind w:left="360"/>
      </w:pPr>
      <w:r>
        <w:t xml:space="preserve">Also this review by Nagy and Moore </w:t>
      </w:r>
      <w:r>
        <w:rPr>
          <w:color w:val="212121"/>
          <w:highlight w:val="white"/>
        </w:rPr>
        <w:t>PMID: 28472703</w:t>
      </w:r>
    </w:p>
  </w:comment>
  <w:comment w:id="284" w:author="Stronks, K. (Karien)" w:date="2025-01-08T19:39:00Z" w:initials="KS">
    <w:p w14:paraId="2AFB7F1C" w14:textId="77777777" w:rsidR="000F5385" w:rsidRDefault="000F5385" w:rsidP="000F5385">
      <w:pPr>
        <w:pStyle w:val="CommentText"/>
      </w:pPr>
      <w:r>
        <w:rPr>
          <w:rStyle w:val="CommentReference"/>
        </w:rPr>
        <w:annotationRef/>
      </w:r>
      <w:r>
        <w:t>This rightly summarizes the result, but I am wondering : what does it mean? I would think that it indicates that all symptoms are equaly affected, or, the other way, around, none of the symptoms stand out for their relevance for financial precariosuness?</w:t>
      </w:r>
    </w:p>
  </w:comment>
  <w:comment w:id="287" w:author="Nicolaou, M. (Mary)" w:date="2025-01-07T14:11:00Z" w:initials="MN">
    <w:p w14:paraId="227EA4FD" w14:textId="4B273F73" w:rsidR="004970C1" w:rsidRDefault="006D595D" w:rsidP="004970C1">
      <w:pPr>
        <w:pStyle w:val="CommentText"/>
      </w:pPr>
      <w:r>
        <w:rPr>
          <w:rStyle w:val="CommentReference"/>
        </w:rPr>
        <w:annotationRef/>
      </w:r>
      <w:r w:rsidR="004970C1">
        <w:t>Critical point here is that housing was not measured at the individual-level you allude to that but I think you should be more specific. Check Leonie’s paper.</w:t>
      </w:r>
    </w:p>
  </w:comment>
  <w:comment w:id="288" w:author="Stronks, K. (Karien)" w:date="2025-01-08T17:10:00Z" w:initials="KS">
    <w:p w14:paraId="2590EA5B" w14:textId="77777777" w:rsidR="00DD5DF9" w:rsidRDefault="00DD5DF9" w:rsidP="00DD5DF9">
      <w:pPr>
        <w:pStyle w:val="CommentText"/>
      </w:pPr>
      <w:r>
        <w:rPr>
          <w:rStyle w:val="CommentReference"/>
        </w:rPr>
        <w:annotationRef/>
      </w:r>
      <w:r>
        <w:t>agree</w:t>
      </w:r>
    </w:p>
  </w:comment>
  <w:comment w:id="293" w:author="Stronks, K. (Karien)" w:date="2025-01-08T19:42:00Z" w:initials="KS">
    <w:p w14:paraId="3F3D065B" w14:textId="77777777" w:rsidR="000F5385" w:rsidRDefault="000F5385" w:rsidP="000F5385">
      <w:pPr>
        <w:pStyle w:val="CommentText"/>
      </w:pPr>
      <w:r>
        <w:rPr>
          <w:rStyle w:val="CommentReference"/>
        </w:rPr>
        <w:annotationRef/>
      </w:r>
      <w:r>
        <w:t>This in itself is not a problem. To the contrafy, you need people without depression, to identify causality. So the problem is more the number of cases, is what you seem to suggest. But can we  be more specific about how many cases we need?</w:t>
      </w:r>
    </w:p>
  </w:comment>
  <w:comment w:id="294" w:author="Stronks, K. (Karien)" w:date="2025-01-08T19:43:00Z" w:initials="KS">
    <w:p w14:paraId="2A29515E" w14:textId="77777777" w:rsidR="000F5385" w:rsidRDefault="000F5385" w:rsidP="000F5385">
      <w:pPr>
        <w:pStyle w:val="CommentText"/>
      </w:pPr>
      <w:r>
        <w:rPr>
          <w:rStyle w:val="CommentReference"/>
        </w:rPr>
        <w:annotationRef/>
      </w:r>
      <w:r>
        <w:t>Limited statisttical power can not be solved by longitudinal data I would think</w:t>
      </w:r>
    </w:p>
  </w:comment>
  <w:comment w:id="291" w:author="Nicolaou, M. (Mary)" w:date="2025-01-07T14:15:00Z" w:initials="MN">
    <w:p w14:paraId="3DFFF43E" w14:textId="000A415A" w:rsidR="004970C1" w:rsidRDefault="006D595D" w:rsidP="004970C1">
      <w:pPr>
        <w:pStyle w:val="CommentText"/>
      </w:pPr>
      <w:r>
        <w:rPr>
          <w:rStyle w:val="CommentReference"/>
        </w:rPr>
        <w:annotationRef/>
      </w:r>
      <w:r w:rsidR="004970C1">
        <w:t>I think it’s important to clearly separate these two points out:</w:t>
      </w:r>
    </w:p>
    <w:p w14:paraId="1F49C42B" w14:textId="77777777" w:rsidR="004970C1" w:rsidRDefault="004970C1" w:rsidP="004970C1">
      <w:pPr>
        <w:pStyle w:val="CommentText"/>
        <w:numPr>
          <w:ilvl w:val="0"/>
          <w:numId w:val="27"/>
        </w:numPr>
      </w:pPr>
      <w:r>
        <w:t>Insufficient number of cases - is that really the problem? Do you have any indication of the number of cases that might be needed?</w:t>
      </w:r>
    </w:p>
    <w:p w14:paraId="455D0B0F" w14:textId="77777777" w:rsidR="004970C1" w:rsidRDefault="004970C1" w:rsidP="004970C1">
      <w:pPr>
        <w:pStyle w:val="CommentText"/>
        <w:numPr>
          <w:ilvl w:val="0"/>
          <w:numId w:val="27"/>
        </w:numPr>
      </w:pPr>
      <w:r>
        <w:t xml:space="preserve">Time-series data to explore temporality - this seems quite logical to me but in this light the value of causal discovery methods is undermined - this is why, for me, a clear description of what these methods do is needed - as per my comment in the introduciton. </w:t>
      </w:r>
    </w:p>
  </w:comment>
  <w:comment w:id="297" w:author="Stronks, K. (Karien)" w:date="2025-01-08T19:45:00Z" w:initials="KS">
    <w:p w14:paraId="7E3A3BFF" w14:textId="77777777" w:rsidR="000F5385" w:rsidRDefault="000F5385" w:rsidP="000F5385">
      <w:pPr>
        <w:pStyle w:val="CommentText"/>
      </w:pPr>
      <w:r>
        <w:rPr>
          <w:rStyle w:val="CommentReference"/>
        </w:rPr>
        <w:annotationRef/>
      </w:r>
      <w:r>
        <w:t xml:space="preserve">I agree, but it seems to me that you have done these analyses because we didn’t have longitudinal data. So I would expect here a discussion of the limitations of the methodology employed, rather than the data. </w:t>
      </w:r>
    </w:p>
  </w:comment>
  <w:comment w:id="298" w:author="Stronks, K. (Karien)" w:date="2025-01-08T19:47:00Z" w:initials="KS">
    <w:p w14:paraId="06170D39" w14:textId="77777777" w:rsidR="000F5385" w:rsidRDefault="000F5385" w:rsidP="000F5385">
      <w:pPr>
        <w:pStyle w:val="CommentText"/>
      </w:pPr>
      <w:r>
        <w:rPr>
          <w:rStyle w:val="CommentReference"/>
        </w:rPr>
        <w:annotationRef/>
      </w:r>
      <w:r>
        <w:t>Why is this a limitation? These are the results, right? So what feature of the methods employed or data used has led to this result? I would think that that feature is then the limitation.</w:t>
      </w:r>
    </w:p>
  </w:comment>
  <w:comment w:id="299" w:author="Nicolaou, M. (Mary)" w:date="2025-01-07T14:16:00Z" w:initials="MN">
    <w:p w14:paraId="11578511" w14:textId="68CC4B95" w:rsidR="006D595D" w:rsidRDefault="006D595D" w:rsidP="006D595D">
      <w:pPr>
        <w:pStyle w:val="CommentText"/>
      </w:pPr>
      <w:r>
        <w:rPr>
          <w:rStyle w:val="CommentReference"/>
        </w:rPr>
        <w:annotationRef/>
      </w:r>
      <w:r>
        <w:t>But this was to be expected seeing as we only have cross-sectional data?</w:t>
      </w:r>
    </w:p>
  </w:comment>
  <w:comment w:id="300" w:author="Stronks, K. (Karien)" w:date="2025-01-08T19:48:00Z" w:initials="KS">
    <w:p w14:paraId="68369A88" w14:textId="77777777" w:rsidR="000F5385" w:rsidRDefault="000F5385" w:rsidP="000F5385">
      <w:pPr>
        <w:pStyle w:val="CommentText"/>
      </w:pPr>
      <w:r>
        <w:rPr>
          <w:rStyle w:val="CommentReference"/>
        </w:rPr>
        <w:annotationRef/>
      </w:r>
      <w:r>
        <w:t>So this is the limitation? (see previous point)</w:t>
      </w:r>
    </w:p>
  </w:comment>
  <w:comment w:id="301" w:author="Stronks, K. (Karien)" w:date="2025-01-08T20:46:00Z" w:initials="KS">
    <w:p w14:paraId="7582268E" w14:textId="77777777" w:rsidR="00F503B8" w:rsidRDefault="00F503B8" w:rsidP="00F503B8">
      <w:pPr>
        <w:pStyle w:val="CommentText"/>
      </w:pPr>
      <w:r>
        <w:rPr>
          <w:rStyle w:val="CommentReference"/>
        </w:rPr>
        <w:annotationRef/>
      </w:r>
      <w:r>
        <w:t>Why more promising?</w:t>
      </w:r>
    </w:p>
  </w:comment>
  <w:comment w:id="304" w:author="Nicolaou, M. (Mary)" w:date="2025-01-07T14:18:00Z" w:initials="MN">
    <w:p w14:paraId="0EE0DBF0" w14:textId="5975C76A" w:rsidR="006D595D" w:rsidRDefault="006D595D" w:rsidP="006D595D">
      <w:pPr>
        <w:pStyle w:val="CommentText"/>
      </w:pPr>
      <w:r>
        <w:rPr>
          <w:rStyle w:val="CommentReference"/>
        </w:rPr>
        <w:annotationRef/>
      </w:r>
      <w:r>
        <w:t>Not sure I get this. We use causal discovery tools to create a situation where we can use causal discovery tools?</w:t>
      </w:r>
    </w:p>
  </w:comment>
  <w:comment w:id="307" w:author="Nicolaou, M. (Mary)" w:date="2025-01-07T14:19:00Z" w:initials="MN">
    <w:p w14:paraId="216C925A" w14:textId="77777777" w:rsidR="004970C1" w:rsidRDefault="006D595D" w:rsidP="004970C1">
      <w:pPr>
        <w:pStyle w:val="CommentText"/>
      </w:pPr>
      <w:r>
        <w:rPr>
          <w:rStyle w:val="CommentReference"/>
        </w:rPr>
        <w:annotationRef/>
      </w:r>
      <w:r w:rsidR="004970C1">
        <w:t xml:space="preserve">But could you really do that given the limitations that you mention above? Specifically the lack of insight into cyclicness of relationships, lack of temporality etc. </w:t>
      </w:r>
    </w:p>
  </w:comment>
  <w:comment w:id="308" w:author="Nicolaou, M. (Mary)" w:date="2025-01-07T14:23:00Z" w:initials="MN">
    <w:p w14:paraId="4A8EB4CC" w14:textId="77777777" w:rsidR="004970C1" w:rsidRDefault="004970C1" w:rsidP="004970C1">
      <w:pPr>
        <w:pStyle w:val="CommentText"/>
      </w:pPr>
      <w:r>
        <w:rPr>
          <w:rStyle w:val="CommentReference"/>
        </w:rPr>
        <w:annotationRef/>
      </w:r>
      <w:r>
        <w:t>Too soon to talk of interventions given these limitations? Or do you think that there is real value in already taking this step? Perhaps that such simulated interventions, despite the limitations, can help us think through potential intervention scenarios and design future studies? Both by providing insights into the type of data we need to generate simulations as well as giving us clues for experimental research studies?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84D7BD" w15:done="0"/>
  <w15:commentEx w15:paraId="5B62CEA6" w15:done="0"/>
  <w15:commentEx w15:paraId="3A0AEE24" w15:done="0"/>
  <w15:commentEx w15:paraId="1A06835C" w15:done="0"/>
  <w15:commentEx w15:paraId="0D6F804C" w15:paraIdParent="1A06835C" w15:done="0"/>
  <w15:commentEx w15:paraId="1FFA9072" w15:done="0"/>
  <w15:commentEx w15:paraId="41A4B701" w15:paraIdParent="1FFA9072" w15:done="0"/>
  <w15:commentEx w15:paraId="2FA61CC7" w15:done="0"/>
  <w15:commentEx w15:paraId="301647FA" w15:done="0"/>
  <w15:commentEx w15:paraId="2F5390C4" w15:done="0"/>
  <w15:commentEx w15:paraId="477679C6" w15:done="0"/>
  <w15:commentEx w15:paraId="7A02C9E2" w15:done="0"/>
  <w15:commentEx w15:paraId="114F9D71" w15:done="0"/>
  <w15:commentEx w15:paraId="7D4ABB1C" w15:done="0"/>
  <w15:commentEx w15:paraId="4DDA346C" w15:done="0"/>
  <w15:commentEx w15:paraId="2F21199F" w15:done="0"/>
  <w15:commentEx w15:paraId="3FEDA299" w15:paraIdParent="2F21199F" w15:done="0"/>
  <w15:commentEx w15:paraId="3B23CBD9" w15:done="0"/>
  <w15:commentEx w15:paraId="47A1A7A4" w15:done="0"/>
  <w15:commentEx w15:paraId="236D0CE6" w15:done="0"/>
  <w15:commentEx w15:paraId="6F5DDAFA" w15:done="0"/>
  <w15:commentEx w15:paraId="0E2589F9" w15:done="0"/>
  <w15:commentEx w15:paraId="57B55912" w15:done="0"/>
  <w15:commentEx w15:paraId="2BA6BE95" w15:done="0"/>
  <w15:commentEx w15:paraId="71D65C1C" w15:done="0"/>
  <w15:commentEx w15:paraId="54800BF0" w15:done="0"/>
  <w15:commentEx w15:paraId="4115A5E7" w15:done="0"/>
  <w15:commentEx w15:paraId="4616447F" w15:done="0"/>
  <w15:commentEx w15:paraId="38A7403D" w15:done="0"/>
  <w15:commentEx w15:paraId="37B80182" w15:done="0"/>
  <w15:commentEx w15:paraId="6396E320" w15:paraIdParent="37B80182" w15:done="0"/>
  <w15:commentEx w15:paraId="39C8FE60" w15:done="0"/>
  <w15:commentEx w15:paraId="3F5F944C" w15:done="0"/>
  <w15:commentEx w15:paraId="01404E32" w15:paraIdParent="3F5F944C" w15:done="0"/>
  <w15:commentEx w15:paraId="41B90292" w15:paraIdParent="3F5F944C" w15:done="0"/>
  <w15:commentEx w15:paraId="5290E9A7" w15:done="0"/>
  <w15:commentEx w15:paraId="39D10976" w15:done="0"/>
  <w15:commentEx w15:paraId="61BFB826" w15:done="0"/>
  <w15:commentEx w15:paraId="5C413F7C" w15:paraIdParent="61BFB826" w15:done="0"/>
  <w15:commentEx w15:paraId="31235D41" w15:done="0"/>
  <w15:commentEx w15:paraId="34D781C9" w15:done="0"/>
  <w15:commentEx w15:paraId="06FD9E97" w15:done="0"/>
  <w15:commentEx w15:paraId="06BD5932" w15:done="0"/>
  <w15:commentEx w15:paraId="74ACEF3F" w15:done="0"/>
  <w15:commentEx w15:paraId="3D19709D" w15:done="0"/>
  <w15:commentEx w15:paraId="31A11BE8" w15:done="0"/>
  <w15:commentEx w15:paraId="240CF199" w15:done="0"/>
  <w15:commentEx w15:paraId="0D67E02F" w15:done="0"/>
  <w15:commentEx w15:paraId="2225B5CE" w15:done="0"/>
  <w15:commentEx w15:paraId="2AFB7F1C" w15:done="0"/>
  <w15:commentEx w15:paraId="227EA4FD" w15:done="0"/>
  <w15:commentEx w15:paraId="2590EA5B" w15:paraIdParent="227EA4FD" w15:done="0"/>
  <w15:commentEx w15:paraId="3F3D065B" w15:done="0"/>
  <w15:commentEx w15:paraId="2A29515E" w15:done="0"/>
  <w15:commentEx w15:paraId="455D0B0F" w15:done="0"/>
  <w15:commentEx w15:paraId="7E3A3BFF" w15:done="0"/>
  <w15:commentEx w15:paraId="06170D39" w15:done="0"/>
  <w15:commentEx w15:paraId="11578511" w15:done="0"/>
  <w15:commentEx w15:paraId="68369A88" w15:done="0"/>
  <w15:commentEx w15:paraId="7582268E" w15:done="0"/>
  <w15:commentEx w15:paraId="0EE0DBF0" w15:done="0"/>
  <w15:commentEx w15:paraId="216C925A" w15:done="0"/>
  <w15:commentEx w15:paraId="4A8EB4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27A4F2" w16cex:dateUtc="2025-01-07T12:04:00Z"/>
  <w16cex:commentExtensible w16cex:durableId="2FCA037A" w16cex:dateUtc="2024-12-17T11:48:00Z"/>
  <w16cex:commentExtensible w16cex:durableId="2B28B091" w16cex:dateUtc="2025-01-08T07:06:00Z"/>
  <w16cex:commentExtensible w16cex:durableId="2B27A4E6" w16cex:dateUtc="2025-01-07T12:04:00Z"/>
  <w16cex:commentExtensible w16cex:durableId="2B28B0D1" w16cex:dateUtc="2025-01-08T07:07:00Z"/>
  <w16cex:commentExtensible w16cex:durableId="332CCD61" w16cex:dateUtc="2024-12-17T11:51:00Z"/>
  <w16cex:commentExtensible w16cex:durableId="2B28B353" w16cex:dateUtc="2025-01-08T07:18:00Z"/>
  <w16cex:commentExtensible w16cex:durableId="2B28B3E2" w16cex:dateUtc="2025-01-08T07:20:00Z"/>
  <w16cex:commentExtensible w16cex:durableId="2B27B090" w16cex:dateUtc="2025-01-07T12:54:00Z"/>
  <w16cex:commentExtensible w16cex:durableId="2B27B0EC" w16cex:dateUtc="2025-01-07T12:55:00Z"/>
  <w16cex:commentExtensible w16cex:durableId="2B27A7A2" w16cex:dateUtc="2025-01-07T12:16:00Z"/>
  <w16cex:commentExtensible w16cex:durableId="2B27AB1E" w16cex:dateUtc="2025-01-07T12:31:00Z"/>
  <w16cex:commentExtensible w16cex:durableId="2B28B561" w16cex:dateUtc="2025-01-08T07:27:00Z"/>
  <w16cex:commentExtensible w16cex:durableId="2B27A91A" w16cex:dateUtc="2025-01-07T12:22:00Z"/>
  <w16cex:commentExtensible w16cex:durableId="3C04D9E0" w16cex:dateUtc="2024-12-17T12:58:00Z"/>
  <w16cex:commentExtensible w16cex:durableId="2B27A9B8" w16cex:dateUtc="2025-01-07T12:25:00Z"/>
  <w16cex:commentExtensible w16cex:durableId="2B27B2C0" w16cex:dateUtc="2025-01-07T13:03:00Z"/>
  <w16cex:commentExtensible w16cex:durableId="3BF8B992" w16cex:dateUtc="2024-12-17T12:56:00Z"/>
  <w16cex:commentExtensible w16cex:durableId="27DD4947" w16cex:dateUtc="2024-12-17T11:59:00Z"/>
  <w16cex:commentExtensible w16cex:durableId="0100C264" w16cex:dateUtc="2024-12-17T13:08:00Z"/>
  <w16cex:commentExtensible w16cex:durableId="16E1795A" w16cex:dateUtc="2024-12-17T13:09:00Z"/>
  <w16cex:commentExtensible w16cex:durableId="6D2E00D9" w16cex:dateUtc="2024-12-17T13:10:00Z"/>
  <w16cex:commentExtensible w16cex:durableId="40B612A4" w16cex:dateUtc="2024-12-17T13:15:00Z"/>
  <w16cex:commentExtensible w16cex:durableId="5D11F9FA" w16cex:dateUtc="2024-12-17T13:28:00Z"/>
  <w16cex:commentExtensible w16cex:durableId="2B27AC6F" w16cex:dateUtc="2025-01-07T12:36:00Z"/>
  <w16cex:commentExtensible w16cex:durableId="2B2927F8" w16cex:dateUtc="2025-01-08T15:36:00Z"/>
  <w16cex:commentExtensible w16cex:durableId="3E3C2A00" w16cex:dateUtc="2024-12-17T13:40:00Z"/>
  <w16cex:commentExtensible w16cex:durableId="67C39A14" w16cex:dateUtc="2024-12-17T13:41:00Z"/>
  <w16cex:commentExtensible w16cex:durableId="645918DE" w16cex:dateUtc="2024-12-17T13:59:00Z"/>
  <w16cex:commentExtensible w16cex:durableId="58333D16" w16cex:dateUtc="2024-12-17T13:56:00Z"/>
  <w16cex:commentExtensible w16cex:durableId="2B292969" w16cex:dateUtc="2025-01-08T15:42:00Z"/>
  <w16cex:commentExtensible w16cex:durableId="2B292974" w16cex:dateUtc="2025-01-08T15:42:00Z"/>
  <w16cex:commentExtensible w16cex:durableId="7BB83AB4" w16cex:dateUtc="2024-12-17T14:16:00Z"/>
  <w16cex:commentExtensible w16cex:durableId="2B27AF0E" w16cex:dateUtc="2025-01-07T12:47:00Z"/>
  <w16cex:commentExtensible w16cex:durableId="2B292D3B" w16cex:dateUtc="2025-01-08T15:58:00Z"/>
  <w16cex:commentExtensible w16cex:durableId="2B27B2FA" w16cex:dateUtc="2025-01-07T13:04:00Z"/>
  <w16cex:commentExtensible w16cex:durableId="20AF7157" w16cex:dateUtc="2024-12-17T14:19:00Z"/>
  <w16cex:commentExtensible w16cex:durableId="076CDD17" w16cex:dateUtc="2024-12-17T14:20:00Z"/>
  <w16cex:commentExtensible w16cex:durableId="2B292DB7" w16cex:dateUtc="2025-01-08T16:00:00Z"/>
  <w16cex:commentExtensible w16cex:durableId="211B9BEA" w16cex:dateUtc="2024-12-17T14:21:00Z"/>
  <w16cex:commentExtensible w16cex:durableId="2B27B1D7" w16cex:dateUtc="2025-01-07T12:59:00Z"/>
  <w16cex:commentExtensible w16cex:durableId="512321BE" w16cex:dateUtc="2024-12-17T14:21:00Z"/>
  <w16cex:commentExtensible w16cex:durableId="2B27B1F7" w16cex:dateUtc="2025-01-07T13:00:00Z"/>
  <w16cex:commentExtensible w16cex:durableId="2B292DF4" w16cex:dateUtc="2025-01-08T16:01:00Z"/>
  <w16cex:commentExtensible w16cex:durableId="62FB9E44" w16cex:dateUtc="2024-12-17T14:25:00Z"/>
  <w16cex:commentExtensible w16cex:durableId="2B296806" w16cex:dateUtc="2025-01-08T20:09:00Z"/>
  <w16cex:commentExtensible w16cex:durableId="2B292FB3" w16cex:dateUtc="2025-01-08T16:09:00Z"/>
  <w16cex:commentExtensible w16cex:durableId="2B2963C8" w16cex:dateUtc="2025-01-08T19:51:00Z"/>
  <w16cex:commentExtensible w16cex:durableId="2B27B874" w16cex:dateUtc="2025-01-07T13:28:00Z"/>
  <w16cex:commentExtensible w16cex:durableId="2B2952E5" w16cex:dateUtc="2025-01-08T18:39:00Z"/>
  <w16cex:commentExtensible w16cex:durableId="2B27B47D" w16cex:dateUtc="2025-01-07T13:11:00Z"/>
  <w16cex:commentExtensible w16cex:durableId="2B293004" w16cex:dateUtc="2025-01-08T16:10:00Z"/>
  <w16cex:commentExtensible w16cex:durableId="2B295392" w16cex:dateUtc="2025-01-08T18:42:00Z"/>
  <w16cex:commentExtensible w16cex:durableId="2B2953C6" w16cex:dateUtc="2025-01-08T18:43:00Z"/>
  <w16cex:commentExtensible w16cex:durableId="2B27B57C" w16cex:dateUtc="2025-01-07T13:15:00Z"/>
  <w16cex:commentExtensible w16cex:durableId="2B295444" w16cex:dateUtc="2025-01-08T18:45:00Z"/>
  <w16cex:commentExtensible w16cex:durableId="2B2954B8" w16cex:dateUtc="2025-01-08T18:47:00Z"/>
  <w16cex:commentExtensible w16cex:durableId="2B27B5CA" w16cex:dateUtc="2025-01-07T13:16:00Z"/>
  <w16cex:commentExtensible w16cex:durableId="2B2954F5" w16cex:dateUtc="2025-01-08T18:48:00Z"/>
  <w16cex:commentExtensible w16cex:durableId="2B2962A8" w16cex:dateUtc="2025-01-08T19:46:00Z"/>
  <w16cex:commentExtensible w16cex:durableId="2B27B639" w16cex:dateUtc="2025-01-07T13:18:00Z"/>
  <w16cex:commentExtensible w16cex:durableId="2B27B676" w16cex:dateUtc="2025-01-07T13:19:00Z"/>
  <w16cex:commentExtensible w16cex:durableId="2B27B755" w16cex:dateUtc="2025-01-07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84D7BD" w16cid:durableId="2B27A4F2"/>
  <w16cid:commentId w16cid:paraId="5B62CEA6" w16cid:durableId="2FCA037A"/>
  <w16cid:commentId w16cid:paraId="3A0AEE24" w16cid:durableId="2B28B091"/>
  <w16cid:commentId w16cid:paraId="1A06835C" w16cid:durableId="2B27A4E6"/>
  <w16cid:commentId w16cid:paraId="0D6F804C" w16cid:durableId="2B28B0D1"/>
  <w16cid:commentId w16cid:paraId="1FFA9072" w16cid:durableId="332CCD61"/>
  <w16cid:commentId w16cid:paraId="41A4B701" w16cid:durableId="2B28B353"/>
  <w16cid:commentId w16cid:paraId="2FA61CC7" w16cid:durableId="2B28B3E2"/>
  <w16cid:commentId w16cid:paraId="301647FA" w16cid:durableId="2B27B090"/>
  <w16cid:commentId w16cid:paraId="2F5390C4" w16cid:durableId="2B27B0EC"/>
  <w16cid:commentId w16cid:paraId="477679C6" w16cid:durableId="2B27A7A2"/>
  <w16cid:commentId w16cid:paraId="7A02C9E2" w16cid:durableId="2B27AB1E"/>
  <w16cid:commentId w16cid:paraId="114F9D71" w16cid:durableId="2B28B561"/>
  <w16cid:commentId w16cid:paraId="7D4ABB1C" w16cid:durableId="2B27A91A"/>
  <w16cid:commentId w16cid:paraId="4DDA346C" w16cid:durableId="3C04D9E0"/>
  <w16cid:commentId w16cid:paraId="2F21199F" w16cid:durableId="2B27A9B8"/>
  <w16cid:commentId w16cid:paraId="3FEDA299" w16cid:durableId="2B27B2C0"/>
  <w16cid:commentId w16cid:paraId="3B23CBD9" w16cid:durableId="3BF8B992"/>
  <w16cid:commentId w16cid:paraId="47A1A7A4" w16cid:durableId="27DD4947"/>
  <w16cid:commentId w16cid:paraId="236D0CE6" w16cid:durableId="0100C264"/>
  <w16cid:commentId w16cid:paraId="6F5DDAFA" w16cid:durableId="16E1795A"/>
  <w16cid:commentId w16cid:paraId="0E2589F9" w16cid:durableId="6D2E00D9"/>
  <w16cid:commentId w16cid:paraId="57B55912" w16cid:durableId="40B612A4"/>
  <w16cid:commentId w16cid:paraId="2BA6BE95" w16cid:durableId="5D11F9FA"/>
  <w16cid:commentId w16cid:paraId="71D65C1C" w16cid:durableId="2B27AC6F"/>
  <w16cid:commentId w16cid:paraId="54800BF0" w16cid:durableId="2B2927F8"/>
  <w16cid:commentId w16cid:paraId="4115A5E7" w16cid:durableId="3E3C2A00"/>
  <w16cid:commentId w16cid:paraId="4616447F" w16cid:durableId="67C39A14"/>
  <w16cid:commentId w16cid:paraId="38A7403D" w16cid:durableId="645918DE"/>
  <w16cid:commentId w16cid:paraId="37B80182" w16cid:durableId="58333D16"/>
  <w16cid:commentId w16cid:paraId="6396E320" w16cid:durableId="2B292969"/>
  <w16cid:commentId w16cid:paraId="39C8FE60" w16cid:durableId="2B292974"/>
  <w16cid:commentId w16cid:paraId="3F5F944C" w16cid:durableId="7BB83AB4"/>
  <w16cid:commentId w16cid:paraId="01404E32" w16cid:durableId="2B27AF0E"/>
  <w16cid:commentId w16cid:paraId="41B90292" w16cid:durableId="2B292D3B"/>
  <w16cid:commentId w16cid:paraId="5290E9A7" w16cid:durableId="2B27B2FA"/>
  <w16cid:commentId w16cid:paraId="39D10976" w16cid:durableId="20AF7157"/>
  <w16cid:commentId w16cid:paraId="61BFB826" w16cid:durableId="076CDD17"/>
  <w16cid:commentId w16cid:paraId="5C413F7C" w16cid:durableId="2B292DB7"/>
  <w16cid:commentId w16cid:paraId="31235D41" w16cid:durableId="211B9BEA"/>
  <w16cid:commentId w16cid:paraId="34D781C9" w16cid:durableId="2B27B1D7"/>
  <w16cid:commentId w16cid:paraId="06FD9E97" w16cid:durableId="512321BE"/>
  <w16cid:commentId w16cid:paraId="06BD5932" w16cid:durableId="2B27B1F7"/>
  <w16cid:commentId w16cid:paraId="74ACEF3F" w16cid:durableId="2B292DF4"/>
  <w16cid:commentId w16cid:paraId="3D19709D" w16cid:durableId="62FB9E44"/>
  <w16cid:commentId w16cid:paraId="31A11BE8" w16cid:durableId="2B296806"/>
  <w16cid:commentId w16cid:paraId="240CF199" w16cid:durableId="2B292FB3"/>
  <w16cid:commentId w16cid:paraId="0D67E02F" w16cid:durableId="2B2963C8"/>
  <w16cid:commentId w16cid:paraId="2225B5CE" w16cid:durableId="2B27B874"/>
  <w16cid:commentId w16cid:paraId="2AFB7F1C" w16cid:durableId="2B2952E5"/>
  <w16cid:commentId w16cid:paraId="227EA4FD" w16cid:durableId="2B27B47D"/>
  <w16cid:commentId w16cid:paraId="2590EA5B" w16cid:durableId="2B293004"/>
  <w16cid:commentId w16cid:paraId="3F3D065B" w16cid:durableId="2B295392"/>
  <w16cid:commentId w16cid:paraId="2A29515E" w16cid:durableId="2B2953C6"/>
  <w16cid:commentId w16cid:paraId="455D0B0F" w16cid:durableId="2B27B57C"/>
  <w16cid:commentId w16cid:paraId="7E3A3BFF" w16cid:durableId="2B295444"/>
  <w16cid:commentId w16cid:paraId="06170D39" w16cid:durableId="2B2954B8"/>
  <w16cid:commentId w16cid:paraId="11578511" w16cid:durableId="2B27B5CA"/>
  <w16cid:commentId w16cid:paraId="68369A88" w16cid:durableId="2B2954F5"/>
  <w16cid:commentId w16cid:paraId="7582268E" w16cid:durableId="2B2962A8"/>
  <w16cid:commentId w16cid:paraId="0EE0DBF0" w16cid:durableId="2B27B639"/>
  <w16cid:commentId w16cid:paraId="216C925A" w16cid:durableId="2B27B676"/>
  <w16cid:commentId w16cid:paraId="4A8EB4CC" w16cid:durableId="2B27B7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3539C" w14:textId="77777777" w:rsidR="00CC3CC1" w:rsidRDefault="00CC3CC1">
      <w:pPr>
        <w:spacing w:after="0"/>
      </w:pPr>
      <w:r>
        <w:separator/>
      </w:r>
    </w:p>
  </w:endnote>
  <w:endnote w:type="continuationSeparator" w:id="0">
    <w:p w14:paraId="38AF732A" w14:textId="77777777" w:rsidR="00CC3CC1" w:rsidRDefault="00CC3C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8519E" w14:textId="77777777" w:rsidR="00CC3CC1" w:rsidRDefault="00CC3CC1">
      <w:pPr>
        <w:spacing w:after="0"/>
      </w:pPr>
      <w:r>
        <w:separator/>
      </w:r>
    </w:p>
  </w:footnote>
  <w:footnote w:type="continuationSeparator" w:id="0">
    <w:p w14:paraId="628F3A5D" w14:textId="77777777" w:rsidR="00CC3CC1" w:rsidRDefault="00CC3CC1">
      <w:pPr>
        <w:spacing w:after="0"/>
      </w:pPr>
      <w:r>
        <w:continuationSeparator/>
      </w:r>
    </w:p>
  </w:footnote>
  <w:footnote w:id="1">
    <w:p w14:paraId="1D3A9571" w14:textId="4415B4E9" w:rsidR="003A44A5" w:rsidRDefault="00000000">
      <w:pPr>
        <w:pStyle w:val="FootnoteText"/>
      </w:pPr>
      <w:r>
        <w:rPr>
          <w:rStyle w:val="FootnoteReference"/>
        </w:rPr>
        <w:footnoteRef/>
      </w:r>
      <w:r>
        <w:t xml:space="preserve"> To reduce spurious edges in the symptom network, we fixed the skeleton of symptom interactions using a common structure derived from PC, FCI, and CCI algorithms with an alpha level of 0.001. This approach maintained sparsity in symptom interactions while allowing the free estimation of causal directions between symptoms and precari</w:t>
      </w:r>
      <w:ins w:id="157" w:author="Leonie K. Elsenburg" w:date="2024-12-17T14:44:00Z">
        <w:r w:rsidR="00D4681C">
          <w:t>ousness</w:t>
        </w:r>
      </w:ins>
      <w:del w:id="158" w:author="Leonie K. Elsenburg" w:date="2024-12-17T14:44:00Z">
        <w:r w:rsidDel="00D4681C">
          <w:delText>ty</w:delText>
        </w:r>
      </w:del>
      <w:r>
        <w:t xml:space="preserve"> factors, balancing computational efficiency with meaningful results.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00E552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2A8254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EA0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2A0EC36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197CEA1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331AC314"/>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415"/>
    <w:multiLevelType w:val="multilevel"/>
    <w:tmpl w:val="26D05336"/>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7" w15:restartNumberingAfterBreak="0">
    <w:nsid w:val="07CC5CBA"/>
    <w:multiLevelType w:val="hybridMultilevel"/>
    <w:tmpl w:val="3A88D876"/>
    <w:lvl w:ilvl="0" w:tplc="E1EA81F0">
      <w:start w:val="1"/>
      <w:numFmt w:val="decimal"/>
      <w:lvlText w:val="%1)"/>
      <w:lvlJc w:val="left"/>
      <w:pPr>
        <w:ind w:left="1080" w:hanging="360"/>
      </w:pPr>
    </w:lvl>
    <w:lvl w:ilvl="1" w:tplc="754C8062">
      <w:start w:val="1"/>
      <w:numFmt w:val="decimal"/>
      <w:lvlText w:val="%2)"/>
      <w:lvlJc w:val="left"/>
      <w:pPr>
        <w:ind w:left="1080" w:hanging="360"/>
      </w:pPr>
    </w:lvl>
    <w:lvl w:ilvl="2" w:tplc="A84612C6">
      <w:start w:val="1"/>
      <w:numFmt w:val="decimal"/>
      <w:lvlText w:val="%3)"/>
      <w:lvlJc w:val="left"/>
      <w:pPr>
        <w:ind w:left="1080" w:hanging="360"/>
      </w:pPr>
    </w:lvl>
    <w:lvl w:ilvl="3" w:tplc="A148D1A8">
      <w:start w:val="1"/>
      <w:numFmt w:val="decimal"/>
      <w:lvlText w:val="%4)"/>
      <w:lvlJc w:val="left"/>
      <w:pPr>
        <w:ind w:left="1080" w:hanging="360"/>
      </w:pPr>
    </w:lvl>
    <w:lvl w:ilvl="4" w:tplc="B62C39F4">
      <w:start w:val="1"/>
      <w:numFmt w:val="decimal"/>
      <w:lvlText w:val="%5)"/>
      <w:lvlJc w:val="left"/>
      <w:pPr>
        <w:ind w:left="1080" w:hanging="360"/>
      </w:pPr>
    </w:lvl>
    <w:lvl w:ilvl="5" w:tplc="996093B0">
      <w:start w:val="1"/>
      <w:numFmt w:val="decimal"/>
      <w:lvlText w:val="%6)"/>
      <w:lvlJc w:val="left"/>
      <w:pPr>
        <w:ind w:left="1080" w:hanging="360"/>
      </w:pPr>
    </w:lvl>
    <w:lvl w:ilvl="6" w:tplc="534E5F14">
      <w:start w:val="1"/>
      <w:numFmt w:val="decimal"/>
      <w:lvlText w:val="%7)"/>
      <w:lvlJc w:val="left"/>
      <w:pPr>
        <w:ind w:left="1080" w:hanging="360"/>
      </w:pPr>
    </w:lvl>
    <w:lvl w:ilvl="7" w:tplc="E550F036">
      <w:start w:val="1"/>
      <w:numFmt w:val="decimal"/>
      <w:lvlText w:val="%8)"/>
      <w:lvlJc w:val="left"/>
      <w:pPr>
        <w:ind w:left="1080" w:hanging="360"/>
      </w:pPr>
    </w:lvl>
    <w:lvl w:ilvl="8" w:tplc="08AC2B34">
      <w:start w:val="1"/>
      <w:numFmt w:val="decimal"/>
      <w:lvlText w:val="%9)"/>
      <w:lvlJc w:val="left"/>
      <w:pPr>
        <w:ind w:left="1080" w:hanging="360"/>
      </w:pPr>
    </w:lvl>
  </w:abstractNum>
  <w:abstractNum w:abstractNumId="8" w15:restartNumberingAfterBreak="0">
    <w:nsid w:val="32A35ECB"/>
    <w:multiLevelType w:val="hybridMultilevel"/>
    <w:tmpl w:val="AD841898"/>
    <w:lvl w:ilvl="0" w:tplc="F8322AE8">
      <w:start w:val="1"/>
      <w:numFmt w:val="decimal"/>
      <w:lvlText w:val="%1)"/>
      <w:lvlJc w:val="left"/>
      <w:pPr>
        <w:ind w:left="1080" w:hanging="360"/>
      </w:pPr>
    </w:lvl>
    <w:lvl w:ilvl="1" w:tplc="8FEA9C0E">
      <w:start w:val="1"/>
      <w:numFmt w:val="decimal"/>
      <w:lvlText w:val="%2)"/>
      <w:lvlJc w:val="left"/>
      <w:pPr>
        <w:ind w:left="1080" w:hanging="360"/>
      </w:pPr>
    </w:lvl>
    <w:lvl w:ilvl="2" w:tplc="39E8EABA">
      <w:start w:val="1"/>
      <w:numFmt w:val="decimal"/>
      <w:lvlText w:val="%3)"/>
      <w:lvlJc w:val="left"/>
      <w:pPr>
        <w:ind w:left="1080" w:hanging="360"/>
      </w:pPr>
    </w:lvl>
    <w:lvl w:ilvl="3" w:tplc="89C61AEA">
      <w:start w:val="1"/>
      <w:numFmt w:val="decimal"/>
      <w:lvlText w:val="%4)"/>
      <w:lvlJc w:val="left"/>
      <w:pPr>
        <w:ind w:left="1080" w:hanging="360"/>
      </w:pPr>
    </w:lvl>
    <w:lvl w:ilvl="4" w:tplc="0D167754">
      <w:start w:val="1"/>
      <w:numFmt w:val="decimal"/>
      <w:lvlText w:val="%5)"/>
      <w:lvlJc w:val="left"/>
      <w:pPr>
        <w:ind w:left="1080" w:hanging="360"/>
      </w:pPr>
    </w:lvl>
    <w:lvl w:ilvl="5" w:tplc="4D5C4E72">
      <w:start w:val="1"/>
      <w:numFmt w:val="decimal"/>
      <w:lvlText w:val="%6)"/>
      <w:lvlJc w:val="left"/>
      <w:pPr>
        <w:ind w:left="1080" w:hanging="360"/>
      </w:pPr>
    </w:lvl>
    <w:lvl w:ilvl="6" w:tplc="E252DF94">
      <w:start w:val="1"/>
      <w:numFmt w:val="decimal"/>
      <w:lvlText w:val="%7)"/>
      <w:lvlJc w:val="left"/>
      <w:pPr>
        <w:ind w:left="1080" w:hanging="360"/>
      </w:pPr>
    </w:lvl>
    <w:lvl w:ilvl="7" w:tplc="F01AC9F2">
      <w:start w:val="1"/>
      <w:numFmt w:val="decimal"/>
      <w:lvlText w:val="%8)"/>
      <w:lvlJc w:val="left"/>
      <w:pPr>
        <w:ind w:left="1080" w:hanging="360"/>
      </w:pPr>
    </w:lvl>
    <w:lvl w:ilvl="8" w:tplc="ED2C4782">
      <w:start w:val="1"/>
      <w:numFmt w:val="decimal"/>
      <w:lvlText w:val="%9)"/>
      <w:lvlJc w:val="left"/>
      <w:pPr>
        <w:ind w:left="1080" w:hanging="360"/>
      </w:pPr>
    </w:lvl>
  </w:abstractNum>
  <w:abstractNum w:abstractNumId="9" w15:restartNumberingAfterBreak="0">
    <w:nsid w:val="3EB44015"/>
    <w:multiLevelType w:val="hybridMultilevel"/>
    <w:tmpl w:val="6E8EB42A"/>
    <w:lvl w:ilvl="0" w:tplc="52BEAA0E">
      <w:start w:val="1"/>
      <w:numFmt w:val="decimal"/>
      <w:lvlText w:val="%1."/>
      <w:lvlJc w:val="left"/>
      <w:pPr>
        <w:ind w:left="1020" w:hanging="360"/>
      </w:pPr>
    </w:lvl>
    <w:lvl w:ilvl="1" w:tplc="65B41480">
      <w:start w:val="1"/>
      <w:numFmt w:val="decimal"/>
      <w:lvlText w:val="%2."/>
      <w:lvlJc w:val="left"/>
      <w:pPr>
        <w:ind w:left="1020" w:hanging="360"/>
      </w:pPr>
    </w:lvl>
    <w:lvl w:ilvl="2" w:tplc="D896853A">
      <w:start w:val="1"/>
      <w:numFmt w:val="decimal"/>
      <w:lvlText w:val="%3."/>
      <w:lvlJc w:val="left"/>
      <w:pPr>
        <w:ind w:left="1020" w:hanging="360"/>
      </w:pPr>
    </w:lvl>
    <w:lvl w:ilvl="3" w:tplc="95705A58">
      <w:start w:val="1"/>
      <w:numFmt w:val="decimal"/>
      <w:lvlText w:val="%4."/>
      <w:lvlJc w:val="left"/>
      <w:pPr>
        <w:ind w:left="1020" w:hanging="360"/>
      </w:pPr>
    </w:lvl>
    <w:lvl w:ilvl="4" w:tplc="5A502B30">
      <w:start w:val="1"/>
      <w:numFmt w:val="decimal"/>
      <w:lvlText w:val="%5."/>
      <w:lvlJc w:val="left"/>
      <w:pPr>
        <w:ind w:left="1020" w:hanging="360"/>
      </w:pPr>
    </w:lvl>
    <w:lvl w:ilvl="5" w:tplc="328693A4">
      <w:start w:val="1"/>
      <w:numFmt w:val="decimal"/>
      <w:lvlText w:val="%6."/>
      <w:lvlJc w:val="left"/>
      <w:pPr>
        <w:ind w:left="1020" w:hanging="360"/>
      </w:pPr>
    </w:lvl>
    <w:lvl w:ilvl="6" w:tplc="A8BCAC08">
      <w:start w:val="1"/>
      <w:numFmt w:val="decimal"/>
      <w:lvlText w:val="%7."/>
      <w:lvlJc w:val="left"/>
      <w:pPr>
        <w:ind w:left="1020" w:hanging="360"/>
      </w:pPr>
    </w:lvl>
    <w:lvl w:ilvl="7" w:tplc="59548428">
      <w:start w:val="1"/>
      <w:numFmt w:val="decimal"/>
      <w:lvlText w:val="%8."/>
      <w:lvlJc w:val="left"/>
      <w:pPr>
        <w:ind w:left="1020" w:hanging="360"/>
      </w:pPr>
    </w:lvl>
    <w:lvl w:ilvl="8" w:tplc="52F86810">
      <w:start w:val="1"/>
      <w:numFmt w:val="decimal"/>
      <w:lvlText w:val="%9."/>
      <w:lvlJc w:val="left"/>
      <w:pPr>
        <w:ind w:left="1020" w:hanging="360"/>
      </w:pPr>
    </w:lvl>
  </w:abstractNum>
  <w:abstractNum w:abstractNumId="10" w15:restartNumberingAfterBreak="0">
    <w:nsid w:val="48146BAA"/>
    <w:multiLevelType w:val="hybridMultilevel"/>
    <w:tmpl w:val="3700477A"/>
    <w:lvl w:ilvl="0" w:tplc="716A82A2">
      <w:start w:val="1"/>
      <w:numFmt w:val="decimal"/>
      <w:lvlText w:val="%1."/>
      <w:lvlJc w:val="left"/>
      <w:pPr>
        <w:ind w:left="1020" w:hanging="360"/>
      </w:pPr>
    </w:lvl>
    <w:lvl w:ilvl="1" w:tplc="DF3CBF7A">
      <w:start w:val="1"/>
      <w:numFmt w:val="decimal"/>
      <w:lvlText w:val="%2."/>
      <w:lvlJc w:val="left"/>
      <w:pPr>
        <w:ind w:left="1020" w:hanging="360"/>
      </w:pPr>
    </w:lvl>
    <w:lvl w:ilvl="2" w:tplc="4F665B82">
      <w:start w:val="1"/>
      <w:numFmt w:val="decimal"/>
      <w:lvlText w:val="%3."/>
      <w:lvlJc w:val="left"/>
      <w:pPr>
        <w:ind w:left="1020" w:hanging="360"/>
      </w:pPr>
    </w:lvl>
    <w:lvl w:ilvl="3" w:tplc="EE165928">
      <w:start w:val="1"/>
      <w:numFmt w:val="decimal"/>
      <w:lvlText w:val="%4."/>
      <w:lvlJc w:val="left"/>
      <w:pPr>
        <w:ind w:left="1020" w:hanging="360"/>
      </w:pPr>
    </w:lvl>
    <w:lvl w:ilvl="4" w:tplc="C510AA64">
      <w:start w:val="1"/>
      <w:numFmt w:val="decimal"/>
      <w:lvlText w:val="%5."/>
      <w:lvlJc w:val="left"/>
      <w:pPr>
        <w:ind w:left="1020" w:hanging="360"/>
      </w:pPr>
    </w:lvl>
    <w:lvl w:ilvl="5" w:tplc="4C2CBAE2">
      <w:start w:val="1"/>
      <w:numFmt w:val="decimal"/>
      <w:lvlText w:val="%6."/>
      <w:lvlJc w:val="left"/>
      <w:pPr>
        <w:ind w:left="1020" w:hanging="360"/>
      </w:pPr>
    </w:lvl>
    <w:lvl w:ilvl="6" w:tplc="EA9E41F6">
      <w:start w:val="1"/>
      <w:numFmt w:val="decimal"/>
      <w:lvlText w:val="%7."/>
      <w:lvlJc w:val="left"/>
      <w:pPr>
        <w:ind w:left="1020" w:hanging="360"/>
      </w:pPr>
    </w:lvl>
    <w:lvl w:ilvl="7" w:tplc="D632F75E">
      <w:start w:val="1"/>
      <w:numFmt w:val="decimal"/>
      <w:lvlText w:val="%8."/>
      <w:lvlJc w:val="left"/>
      <w:pPr>
        <w:ind w:left="1020" w:hanging="360"/>
      </w:pPr>
    </w:lvl>
    <w:lvl w:ilvl="8" w:tplc="905A6C0C">
      <w:start w:val="1"/>
      <w:numFmt w:val="decimal"/>
      <w:lvlText w:val="%9."/>
      <w:lvlJc w:val="left"/>
      <w:pPr>
        <w:ind w:left="1020" w:hanging="360"/>
      </w:pPr>
    </w:lvl>
  </w:abstractNum>
  <w:num w:numId="1" w16cid:durableId="1110508211">
    <w:abstractNumId w:val="0"/>
  </w:num>
  <w:num w:numId="2" w16cid:durableId="639649727">
    <w:abstractNumId w:val="1"/>
  </w:num>
  <w:num w:numId="3" w16cid:durableId="1245452959">
    <w:abstractNumId w:val="1"/>
  </w:num>
  <w:num w:numId="4" w16cid:durableId="1806119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8642890">
    <w:abstractNumId w:val="1"/>
  </w:num>
  <w:num w:numId="6" w16cid:durableId="84313424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330327238">
    <w:abstractNumId w:val="1"/>
  </w:num>
  <w:num w:numId="8" w16cid:durableId="2159707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02504230">
    <w:abstractNumId w:val="1"/>
  </w:num>
  <w:num w:numId="10" w16cid:durableId="51684402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27226304">
    <w:abstractNumId w:val="1"/>
  </w:num>
  <w:num w:numId="12" w16cid:durableId="190613602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309990622">
    <w:abstractNumId w:val="1"/>
  </w:num>
  <w:num w:numId="14" w16cid:durableId="1736660896">
    <w:abstractNumId w:val="1"/>
  </w:num>
  <w:num w:numId="15" w16cid:durableId="1959527814">
    <w:abstractNumId w:val="1"/>
  </w:num>
  <w:num w:numId="16" w16cid:durableId="520700196">
    <w:abstractNumId w:val="1"/>
  </w:num>
  <w:num w:numId="17" w16cid:durableId="2106807677">
    <w:abstractNumId w:val="1"/>
  </w:num>
  <w:num w:numId="18" w16cid:durableId="1798646700">
    <w:abstractNumId w:val="1"/>
  </w:num>
  <w:num w:numId="19" w16cid:durableId="846214818">
    <w:abstractNumId w:val="1"/>
  </w:num>
  <w:num w:numId="20" w16cid:durableId="1440492368">
    <w:abstractNumId w:val="1"/>
  </w:num>
  <w:num w:numId="21" w16cid:durableId="1093626764">
    <w:abstractNumId w:val="1"/>
  </w:num>
  <w:num w:numId="22" w16cid:durableId="681250418">
    <w:abstractNumId w:val="1"/>
  </w:num>
  <w:num w:numId="23" w16cid:durableId="1181357124">
    <w:abstractNumId w:val="1"/>
  </w:num>
  <w:num w:numId="24" w16cid:durableId="2138720188">
    <w:abstractNumId w:val="1"/>
  </w:num>
  <w:num w:numId="25" w16cid:durableId="1967469299">
    <w:abstractNumId w:val="7"/>
  </w:num>
  <w:num w:numId="26" w16cid:durableId="1330713015">
    <w:abstractNumId w:val="10"/>
  </w:num>
  <w:num w:numId="27" w16cid:durableId="1676299420">
    <w:abstractNumId w:val="9"/>
  </w:num>
  <w:num w:numId="28" w16cid:durableId="130666104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ou, M. (Mary)">
    <w15:presenceInfo w15:providerId="AD" w15:userId="S::m.nicolaou@amsterdamumc.nl::0e7f67df-cbde-4856-989a-97b9af7890dd"/>
  </w15:person>
  <w15:person w15:author="Stronks, K. (Karien)">
    <w15:presenceInfo w15:providerId="AD" w15:userId="S::k.stronks@gr.nl::0ef6641c-d5c9-411d-a6b9-1368b007a095"/>
  </w15:person>
  <w15:person w15:author="Leonie K. Elsenburg">
    <w15:presenceInfo w15:providerId="AD" w15:userId="S::bfh951@ku.dk::15d47a45-00dc-4d54-868c-f259a8b62b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4A5"/>
    <w:rsid w:val="00021991"/>
    <w:rsid w:val="000E458B"/>
    <w:rsid w:val="000F5385"/>
    <w:rsid w:val="001232B9"/>
    <w:rsid w:val="00133472"/>
    <w:rsid w:val="00154636"/>
    <w:rsid w:val="001C2C2F"/>
    <w:rsid w:val="001C2C7B"/>
    <w:rsid w:val="001F4306"/>
    <w:rsid w:val="00225444"/>
    <w:rsid w:val="00265916"/>
    <w:rsid w:val="00275D33"/>
    <w:rsid w:val="002774CA"/>
    <w:rsid w:val="002D1A7E"/>
    <w:rsid w:val="00386B89"/>
    <w:rsid w:val="003A44A5"/>
    <w:rsid w:val="003B3396"/>
    <w:rsid w:val="003F12B4"/>
    <w:rsid w:val="00401AE8"/>
    <w:rsid w:val="004335A4"/>
    <w:rsid w:val="004970C1"/>
    <w:rsid w:val="004F189C"/>
    <w:rsid w:val="005147B8"/>
    <w:rsid w:val="00534082"/>
    <w:rsid w:val="005506FE"/>
    <w:rsid w:val="005722BF"/>
    <w:rsid w:val="005749EB"/>
    <w:rsid w:val="00580CDE"/>
    <w:rsid w:val="005C6209"/>
    <w:rsid w:val="005E2BCD"/>
    <w:rsid w:val="005F3984"/>
    <w:rsid w:val="00601585"/>
    <w:rsid w:val="0064048A"/>
    <w:rsid w:val="0067349B"/>
    <w:rsid w:val="006C1206"/>
    <w:rsid w:val="006D595D"/>
    <w:rsid w:val="007112A3"/>
    <w:rsid w:val="00723018"/>
    <w:rsid w:val="007242B6"/>
    <w:rsid w:val="007C1211"/>
    <w:rsid w:val="007C36C2"/>
    <w:rsid w:val="007F103A"/>
    <w:rsid w:val="008A5664"/>
    <w:rsid w:val="009142CC"/>
    <w:rsid w:val="00920BED"/>
    <w:rsid w:val="0092523E"/>
    <w:rsid w:val="009D684B"/>
    <w:rsid w:val="00A2474E"/>
    <w:rsid w:val="00A41522"/>
    <w:rsid w:val="00AE1128"/>
    <w:rsid w:val="00B10230"/>
    <w:rsid w:val="00B61542"/>
    <w:rsid w:val="00BA4CAB"/>
    <w:rsid w:val="00BB4407"/>
    <w:rsid w:val="00BE7C05"/>
    <w:rsid w:val="00C36576"/>
    <w:rsid w:val="00CC2904"/>
    <w:rsid w:val="00CC3CC1"/>
    <w:rsid w:val="00D22F03"/>
    <w:rsid w:val="00D4681C"/>
    <w:rsid w:val="00D96AAF"/>
    <w:rsid w:val="00DB5B3E"/>
    <w:rsid w:val="00DD5DF9"/>
    <w:rsid w:val="00DE02D0"/>
    <w:rsid w:val="00E15E48"/>
    <w:rsid w:val="00E645BE"/>
    <w:rsid w:val="00E7796A"/>
    <w:rsid w:val="00EE2349"/>
    <w:rsid w:val="00F10212"/>
    <w:rsid w:val="00F1489E"/>
    <w:rsid w:val="00F3496D"/>
    <w:rsid w:val="00F503B8"/>
    <w:rsid w:val="00F6236A"/>
    <w:rsid w:val="00FD11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18BF7"/>
  <w15:docId w15:val="{663FEFB7-D0D8-624D-90C3-357973CE0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386B89"/>
    <w:pPr>
      <w:spacing w:after="0"/>
    </w:pPr>
  </w:style>
  <w:style w:type="character" w:styleId="CommentReference">
    <w:name w:val="annotation reference"/>
    <w:basedOn w:val="DefaultParagraphFont"/>
    <w:rsid w:val="00386B89"/>
    <w:rPr>
      <w:sz w:val="16"/>
      <w:szCs w:val="16"/>
    </w:rPr>
  </w:style>
  <w:style w:type="paragraph" w:styleId="CommentText">
    <w:name w:val="annotation text"/>
    <w:basedOn w:val="Normal"/>
    <w:link w:val="CommentTextChar"/>
    <w:rsid w:val="00386B89"/>
    <w:rPr>
      <w:sz w:val="20"/>
      <w:szCs w:val="20"/>
    </w:rPr>
  </w:style>
  <w:style w:type="character" w:customStyle="1" w:styleId="CommentTextChar">
    <w:name w:val="Comment Text Char"/>
    <w:basedOn w:val="DefaultParagraphFont"/>
    <w:link w:val="CommentText"/>
    <w:rsid w:val="00386B89"/>
    <w:rPr>
      <w:sz w:val="20"/>
      <w:szCs w:val="20"/>
    </w:rPr>
  </w:style>
  <w:style w:type="paragraph" w:styleId="CommentSubject">
    <w:name w:val="annotation subject"/>
    <w:basedOn w:val="CommentText"/>
    <w:next w:val="CommentText"/>
    <w:link w:val="CommentSubjectChar"/>
    <w:rsid w:val="00386B89"/>
    <w:rPr>
      <w:b/>
      <w:bCs/>
    </w:rPr>
  </w:style>
  <w:style w:type="character" w:customStyle="1" w:styleId="CommentSubjectChar">
    <w:name w:val="Comment Subject Char"/>
    <w:basedOn w:val="CommentTextChar"/>
    <w:link w:val="CommentSubject"/>
    <w:rsid w:val="00386B89"/>
    <w:rPr>
      <w:b/>
      <w:bCs/>
      <w:sz w:val="20"/>
      <w:szCs w:val="20"/>
    </w:rPr>
  </w:style>
  <w:style w:type="character" w:styleId="FollowedHyperlink">
    <w:name w:val="FollowedHyperlink"/>
    <w:basedOn w:val="DefaultParagraphFont"/>
    <w:rsid w:val="001F43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doi.org/10.1007/s41060-018-0158-2"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7571</Words>
  <Characters>43157</Characters>
  <Application>Microsoft Office Word</Application>
  <DocSecurity>0</DocSecurity>
  <Lines>359</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Causal Discovery on Precarity and Depression</vt:lpstr>
      <vt:lpstr>Causal Discovery on Precarity and Depression</vt:lpstr>
    </vt:vector>
  </TitlesOfParts>
  <Company/>
  <LinksUpToDate>false</LinksUpToDate>
  <CharactersWithSpaces>50627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Discovery on Precarity and Depression</dc:title>
  <dc:creator>Kyuri Park; Leonie K. Elsenburg; Mary Nicolao; Karien Stronks; Vítor V. Vasconcelos</dc:creator>
  <cp:keywords/>
  <cp:lastModifiedBy>Kyuri Park</cp:lastModifiedBy>
  <cp:revision>2</cp:revision>
  <dcterms:created xsi:type="dcterms:W3CDTF">2025-01-31T12:59:00Z</dcterms:created>
  <dcterms:modified xsi:type="dcterms:W3CDTF">2025-01-31T12:59:00Z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Understanding the causal mechanisms linking precarity factors and depression is critical for developing effective interventions. This study utilizes the HELIUS dataset to explore these relationships using advanced causal discovery methods. By applying algorithms such as FCI, and CCI, and combining traditional Gaussian CI tests with non-parametric approaches like RCoT, we investigate how precarity factors—including employment, social, financial, housing, and relational stress—affect depression, both as a sum score and at the individual symptom level. Our findings reveal that relational stress consistently emerges as a potential causal factor for depression, while symptoms such as sleep disturbances, guilt, and anhedonia are particularly sensitive to external stressors,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precarity on mental health. This study serves as a foundational effort, offering both methodological advancements and practical implications for addressing depression at a population level.</vt:lpwstr>
  </property>
  <property fmtid="{D5CDD505-2E9C-101B-9397-08002B2CF9AE}" pid="3" name="affiliations">
    <vt:lpwstr/>
  </property>
  <property fmtid="{D5CDD505-2E9C-101B-9397-08002B2CF9AE}" pid="4" name="appendix">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references_draft.bib</vt:lpwstr>
  </property>
  <property fmtid="{D5CDD505-2E9C-101B-9397-08002B2CF9AE}" pid="8" name="by-affiliation">
    <vt:lpwstr/>
  </property>
  <property fmtid="{D5CDD505-2E9C-101B-9397-08002B2CF9AE}" pid="9" name="by-author">
    <vt:lpwstr/>
  </property>
  <property fmtid="{D5CDD505-2E9C-101B-9397-08002B2CF9AE}" pid="10" name="csl">
    <vt:lpwstr>apa.csl</vt:lpwstr>
  </property>
  <property fmtid="{D5CDD505-2E9C-101B-9397-08002B2CF9AE}" pid="11" name="date">
    <vt:lpwstr>2024-12-11</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y fmtid="{D5CDD505-2E9C-101B-9397-08002B2CF9AE}" pid="18" name="ContentRemapped">
    <vt:lpwstr>true</vt:lpwstr>
  </property>
</Properties>
</file>